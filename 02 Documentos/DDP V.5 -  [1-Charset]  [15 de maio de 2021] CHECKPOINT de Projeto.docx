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5F4E12" w14:textId="77777777" w:rsidR="00F40EBF" w:rsidRPr="000B3B33" w:rsidRDefault="00F40EBF">
      <w:pPr>
        <w:rPr>
          <w:rFonts w:ascii="Calibri" w:hAnsi="Calibri"/>
        </w:rPr>
      </w:pPr>
    </w:p>
    <w:tbl>
      <w:tblPr>
        <w:tblW w:w="100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1"/>
        <w:gridCol w:w="7277"/>
      </w:tblGrid>
      <w:tr w:rsidR="00F40EBF" w:rsidRPr="000B3B33" w14:paraId="27D8E809" w14:textId="77777777" w:rsidTr="00096755">
        <w:tc>
          <w:tcPr>
            <w:tcW w:w="2781" w:type="dxa"/>
          </w:tcPr>
          <w:p w14:paraId="6942E260" w14:textId="77777777" w:rsidR="00F40EBF" w:rsidRPr="000B3B33" w:rsidRDefault="00F40EBF">
            <w:pPr>
              <w:rPr>
                <w:rFonts w:ascii="Calibri" w:hAnsi="Calibri"/>
                <w:b/>
              </w:rPr>
            </w:pPr>
            <w:r w:rsidRPr="000B3B33">
              <w:rPr>
                <w:rFonts w:ascii="Calibri" w:hAnsi="Calibri"/>
                <w:b/>
              </w:rPr>
              <w:t>Nome do Grupo</w:t>
            </w:r>
            <w:r w:rsidR="00AF69E2" w:rsidRPr="000B3B33">
              <w:rPr>
                <w:rFonts w:ascii="Calibri" w:hAnsi="Calibri"/>
                <w:b/>
              </w:rPr>
              <w:t xml:space="preserve"> </w:t>
            </w:r>
          </w:p>
        </w:tc>
        <w:tc>
          <w:tcPr>
            <w:tcW w:w="7277" w:type="dxa"/>
          </w:tcPr>
          <w:p w14:paraId="45F374E9" w14:textId="77777777" w:rsidR="00F40EBF" w:rsidRPr="0082214B" w:rsidRDefault="00FD6D61">
            <w:pPr>
              <w:rPr>
                <w:rFonts w:ascii="Calibri" w:hAnsi="Calibri"/>
                <w:color w:val="000000"/>
              </w:rPr>
            </w:pPr>
            <w:r w:rsidRPr="0082214B">
              <w:rPr>
                <w:rFonts w:ascii="Calibri" w:hAnsi="Calibri"/>
                <w:color w:val="000000"/>
              </w:rPr>
              <w:t>Charset</w:t>
            </w:r>
          </w:p>
        </w:tc>
      </w:tr>
      <w:tr w:rsidR="00F40EBF" w:rsidRPr="000B3B33" w14:paraId="6D74C4CE" w14:textId="77777777" w:rsidTr="00096755">
        <w:tc>
          <w:tcPr>
            <w:tcW w:w="2781" w:type="dxa"/>
            <w:tcBorders>
              <w:bottom w:val="single" w:sz="4" w:space="0" w:color="auto"/>
            </w:tcBorders>
          </w:tcPr>
          <w:p w14:paraId="474A6F7F" w14:textId="77777777" w:rsidR="00F40EBF" w:rsidRPr="000B3B33" w:rsidRDefault="00F40EBF">
            <w:pPr>
              <w:rPr>
                <w:rFonts w:ascii="Calibri" w:hAnsi="Calibri"/>
                <w:b/>
              </w:rPr>
            </w:pPr>
            <w:r w:rsidRPr="000B3B33">
              <w:rPr>
                <w:rFonts w:ascii="Calibri" w:hAnsi="Calibri"/>
                <w:b/>
              </w:rPr>
              <w:t>Tema</w:t>
            </w:r>
          </w:p>
        </w:tc>
        <w:tc>
          <w:tcPr>
            <w:tcW w:w="7277" w:type="dxa"/>
            <w:tcBorders>
              <w:bottom w:val="single" w:sz="4" w:space="0" w:color="auto"/>
            </w:tcBorders>
          </w:tcPr>
          <w:p w14:paraId="0DA426E5" w14:textId="77777777" w:rsidR="00F40EBF" w:rsidRPr="000B3B33" w:rsidRDefault="009D7E86">
            <w:pPr>
              <w:rPr>
                <w:rFonts w:ascii="Calibri" w:hAnsi="Calibri"/>
                <w:b/>
              </w:rPr>
            </w:pPr>
            <w:r w:rsidRPr="000B3B33">
              <w:rPr>
                <w:rFonts w:ascii="Calibri" w:hAnsi="Calibri"/>
                <w:b/>
              </w:rPr>
              <w:t xml:space="preserve">Site de </w:t>
            </w:r>
            <w:r w:rsidR="00612E41">
              <w:rPr>
                <w:rFonts w:ascii="Calibri" w:hAnsi="Calibri"/>
                <w:b/>
              </w:rPr>
              <w:t>Pet Shop</w:t>
            </w:r>
          </w:p>
        </w:tc>
      </w:tr>
      <w:tr w:rsidR="00A55BA5" w:rsidRPr="000B3B33" w14:paraId="5461DFEE" w14:textId="77777777" w:rsidTr="00096755">
        <w:tc>
          <w:tcPr>
            <w:tcW w:w="2781" w:type="dxa"/>
            <w:tcBorders>
              <w:bottom w:val="single" w:sz="4" w:space="0" w:color="auto"/>
            </w:tcBorders>
          </w:tcPr>
          <w:p w14:paraId="33AEF3B8" w14:textId="77777777" w:rsidR="00A55BA5" w:rsidRPr="000B3B33" w:rsidRDefault="00FC437E">
            <w:pPr>
              <w:rPr>
                <w:rFonts w:ascii="Calibri" w:hAnsi="Calibri"/>
                <w:b/>
              </w:rPr>
            </w:pPr>
            <w:r w:rsidRPr="000B3B33">
              <w:rPr>
                <w:rFonts w:ascii="Calibri" w:hAnsi="Calibri"/>
                <w:b/>
              </w:rPr>
              <w:t>Líder</w:t>
            </w:r>
            <w:r w:rsidR="009D7E86" w:rsidRPr="000B3B33">
              <w:rPr>
                <w:rFonts w:ascii="Calibri" w:hAnsi="Calibri"/>
                <w:b/>
              </w:rPr>
              <w:t xml:space="preserve"> do Grupo</w:t>
            </w:r>
          </w:p>
        </w:tc>
        <w:tc>
          <w:tcPr>
            <w:tcW w:w="7277" w:type="dxa"/>
            <w:tcBorders>
              <w:bottom w:val="single" w:sz="4" w:space="0" w:color="auto"/>
            </w:tcBorders>
          </w:tcPr>
          <w:p w14:paraId="59C8AE70" w14:textId="77777777" w:rsidR="001056DF" w:rsidRPr="0082214B" w:rsidRDefault="00FD6D61" w:rsidP="009C5E86">
            <w:pPr>
              <w:rPr>
                <w:rFonts w:ascii="Calibri" w:hAnsi="Calibri"/>
                <w:color w:val="000000"/>
              </w:rPr>
            </w:pPr>
            <w:r w:rsidRPr="0082214B">
              <w:rPr>
                <w:rFonts w:ascii="Calibri" w:hAnsi="Calibri"/>
                <w:color w:val="000000"/>
              </w:rPr>
              <w:t>RGM: 26455099  NOME:</w:t>
            </w:r>
            <w:r w:rsidRPr="0082214B">
              <w:rPr>
                <w:color w:val="000000"/>
              </w:rPr>
              <w:t xml:space="preserve"> </w:t>
            </w:r>
            <w:r w:rsidRPr="0082214B">
              <w:rPr>
                <w:rFonts w:ascii="Calibri" w:hAnsi="Calibri"/>
                <w:color w:val="000000"/>
              </w:rPr>
              <w:t xml:space="preserve">Felipe Luís Saraiva Novo Rocha    </w:t>
            </w:r>
          </w:p>
          <w:p w14:paraId="02D8DB4E" w14:textId="77777777" w:rsidR="00A55BA5" w:rsidRPr="0082214B" w:rsidRDefault="00FD6D61" w:rsidP="009C5E86">
            <w:pPr>
              <w:rPr>
                <w:rFonts w:ascii="Calibri" w:hAnsi="Calibri"/>
                <w:color w:val="000000"/>
              </w:rPr>
            </w:pPr>
            <w:r w:rsidRPr="0082214B">
              <w:rPr>
                <w:rFonts w:ascii="Calibri" w:hAnsi="Calibri"/>
                <w:color w:val="000000"/>
              </w:rPr>
              <w:t xml:space="preserve">E-Mail: </w:t>
            </w:r>
            <w:r w:rsidR="001056DF" w:rsidRPr="0082214B">
              <w:rPr>
                <w:rFonts w:ascii="Calibri" w:hAnsi="Calibri"/>
                <w:color w:val="000000"/>
              </w:rPr>
              <w:t>felipe.novo.rocha@gmail.com</w:t>
            </w:r>
            <w:r w:rsidRPr="0082214B">
              <w:rPr>
                <w:rFonts w:ascii="Calibri" w:hAnsi="Calibri"/>
                <w:color w:val="000000"/>
              </w:rPr>
              <w:t xml:space="preserve">     Celular: 11 96115-2908</w:t>
            </w:r>
          </w:p>
        </w:tc>
      </w:tr>
      <w:tr w:rsidR="00323787" w:rsidRPr="005E0B97" w14:paraId="5D44339A" w14:textId="77777777" w:rsidTr="00096755">
        <w:tc>
          <w:tcPr>
            <w:tcW w:w="10058" w:type="dxa"/>
            <w:gridSpan w:val="2"/>
            <w:tcBorders>
              <w:bottom w:val="single" w:sz="4" w:space="0" w:color="auto"/>
            </w:tcBorders>
          </w:tcPr>
          <w:p w14:paraId="49D887D4" w14:textId="77777777" w:rsidR="00323787" w:rsidRDefault="00323787" w:rsidP="009C5E86">
            <w:pPr>
              <w:rPr>
                <w:rFonts w:ascii="Calibri" w:hAnsi="Calibri"/>
                <w:color w:val="FF0000"/>
              </w:rPr>
            </w:pPr>
            <w:r>
              <w:rPr>
                <w:rFonts w:ascii="Calibri" w:hAnsi="Calibri"/>
                <w:b/>
              </w:rPr>
              <w:t>Controle de Versões</w:t>
            </w:r>
            <w:r>
              <w:rPr>
                <w:rFonts w:ascii="Calibri" w:hAnsi="Calibri"/>
                <w:color w:val="FF0000"/>
              </w:rPr>
              <w:t xml:space="preserve"> </w:t>
            </w:r>
          </w:p>
          <w:p w14:paraId="12DF9CBF" w14:textId="77777777" w:rsidR="002642F4" w:rsidRPr="005E0B97" w:rsidRDefault="002642F4" w:rsidP="00016308">
            <w:pPr>
              <w:rPr>
                <w:rFonts w:ascii="Calibri" w:hAnsi="Calibri"/>
                <w:color w:val="000000"/>
              </w:rPr>
            </w:pPr>
          </w:p>
          <w:p w14:paraId="278CFEDD" w14:textId="77777777" w:rsidR="005E0B97" w:rsidRDefault="005E0B97" w:rsidP="004945DB">
            <w:pPr>
              <w:rPr>
                <w:rFonts w:ascii="Calibri" w:hAnsi="Calibri"/>
              </w:rPr>
            </w:pPr>
            <w:r w:rsidRPr="005E0B97">
              <w:rPr>
                <w:rFonts w:ascii="Calibri" w:hAnsi="Calibri"/>
              </w:rPr>
              <w:t>DDP V.1 -  [1-Charset]  [15 de abril de 2021] Pesquisas Individuais</w:t>
            </w:r>
          </w:p>
          <w:p w14:paraId="671A35F4" w14:textId="77777777" w:rsidR="005E0B97" w:rsidRDefault="005E0B97" w:rsidP="004945DB">
            <w:pPr>
              <w:rPr>
                <w:rFonts w:ascii="Calibri" w:hAnsi="Calibri"/>
              </w:rPr>
            </w:pPr>
            <w:r w:rsidRPr="005E0B97">
              <w:rPr>
                <w:rFonts w:ascii="Calibri" w:hAnsi="Calibri"/>
              </w:rPr>
              <w:t>DDP V.2 -  [1-Charset]  [22 de abril de 2021] Wireframe da Home Page</w:t>
            </w:r>
          </w:p>
          <w:p w14:paraId="7394D164" w14:textId="77777777" w:rsidR="005E0B97" w:rsidRPr="005E0B97" w:rsidRDefault="005E0B97" w:rsidP="004945DB">
            <w:pPr>
              <w:rPr>
                <w:rFonts w:ascii="Calibri" w:hAnsi="Calibri"/>
              </w:rPr>
            </w:pPr>
            <w:r w:rsidRPr="005E0B97">
              <w:rPr>
                <w:rFonts w:ascii="Calibri" w:hAnsi="Calibri"/>
              </w:rPr>
              <w:t>DDP V.3 -  [1-Charset]  [30 de abril de 2021] Wireframes Individuais (dos alunos)</w:t>
            </w:r>
          </w:p>
          <w:p w14:paraId="2F31DDEB" w14:textId="77777777" w:rsidR="004945DB" w:rsidRPr="005E0B97" w:rsidRDefault="004945DB" w:rsidP="00016308">
            <w:pPr>
              <w:rPr>
                <w:rFonts w:ascii="Calibri" w:hAnsi="Calibri"/>
              </w:rPr>
            </w:pPr>
          </w:p>
          <w:p w14:paraId="271B4C20" w14:textId="77777777" w:rsidR="004945DB" w:rsidRPr="005E0B97" w:rsidRDefault="004945DB" w:rsidP="00016308">
            <w:pPr>
              <w:rPr>
                <w:rFonts w:ascii="Calibri" w:hAnsi="Calibri"/>
                <w:color w:val="FF0000"/>
              </w:rPr>
            </w:pPr>
          </w:p>
        </w:tc>
      </w:tr>
      <w:tr w:rsidR="00FC437E" w:rsidRPr="000B3B33" w14:paraId="6EA74888" w14:textId="77777777" w:rsidTr="00096755">
        <w:tc>
          <w:tcPr>
            <w:tcW w:w="10058" w:type="dxa"/>
            <w:gridSpan w:val="2"/>
            <w:shd w:val="clear" w:color="auto" w:fill="000000"/>
          </w:tcPr>
          <w:p w14:paraId="1C7C7BD5" w14:textId="77777777" w:rsidR="00FC437E" w:rsidRPr="000B3B33" w:rsidRDefault="00FC437E" w:rsidP="00FC437E">
            <w:pPr>
              <w:jc w:val="center"/>
              <w:rPr>
                <w:rFonts w:ascii="Calibri" w:hAnsi="Calibri"/>
                <w:b/>
              </w:rPr>
            </w:pPr>
            <w:r w:rsidRPr="000B3B33">
              <w:rPr>
                <w:rFonts w:ascii="Calibri" w:hAnsi="Calibri"/>
                <w:b/>
                <w:sz w:val="28"/>
              </w:rPr>
              <w:t>1 - DEFINIÇÕES INICIAIS</w:t>
            </w:r>
          </w:p>
        </w:tc>
      </w:tr>
      <w:tr w:rsidR="00F40EBF" w:rsidRPr="000B3B33" w14:paraId="0388FEAA" w14:textId="77777777" w:rsidTr="00096755">
        <w:tc>
          <w:tcPr>
            <w:tcW w:w="10058" w:type="dxa"/>
            <w:gridSpan w:val="2"/>
            <w:shd w:val="clear" w:color="auto" w:fill="C0C0C0"/>
          </w:tcPr>
          <w:p w14:paraId="2296856A" w14:textId="77777777" w:rsidR="00F40EBF" w:rsidRPr="000B3B33" w:rsidRDefault="00B234CE" w:rsidP="00FC437E">
            <w:pPr>
              <w:jc w:val="center"/>
              <w:rPr>
                <w:rFonts w:ascii="Calibri" w:hAnsi="Calibri"/>
                <w:b/>
              </w:rPr>
            </w:pPr>
            <w:r w:rsidRPr="000B3B33">
              <w:rPr>
                <w:rFonts w:ascii="Calibri" w:hAnsi="Calibri"/>
                <w:b/>
              </w:rPr>
              <w:t xml:space="preserve">1.1 </w:t>
            </w:r>
            <w:r w:rsidR="00C135BB">
              <w:rPr>
                <w:rFonts w:ascii="Calibri" w:hAnsi="Calibri"/>
                <w:b/>
              </w:rPr>
              <w:t>–</w:t>
            </w:r>
            <w:r w:rsidRPr="000B3B33">
              <w:rPr>
                <w:rFonts w:ascii="Calibri" w:hAnsi="Calibri"/>
                <w:b/>
              </w:rPr>
              <w:t xml:space="preserve"> </w:t>
            </w:r>
            <w:r w:rsidR="00FC437E" w:rsidRPr="000B3B33">
              <w:rPr>
                <w:rFonts w:ascii="Calibri" w:hAnsi="Calibri"/>
                <w:b/>
              </w:rPr>
              <w:t>EQUIPE</w:t>
            </w:r>
          </w:p>
        </w:tc>
      </w:tr>
      <w:tr w:rsidR="00F40EBF" w:rsidRPr="000B3B33" w14:paraId="2FBFA298" w14:textId="77777777" w:rsidTr="00096755">
        <w:tc>
          <w:tcPr>
            <w:tcW w:w="10058" w:type="dxa"/>
            <w:gridSpan w:val="2"/>
          </w:tcPr>
          <w:p w14:paraId="399E7A5A" w14:textId="77777777" w:rsidR="006B6765" w:rsidRPr="0082214B" w:rsidRDefault="006B6765" w:rsidP="00A50643">
            <w:pPr>
              <w:rPr>
                <w:rFonts w:ascii="Calibri" w:hAnsi="Calibri"/>
                <w:color w:val="000000"/>
                <w:sz w:val="40"/>
                <w:szCs w:val="40"/>
              </w:rPr>
            </w:pPr>
          </w:p>
          <w:p w14:paraId="0FC8AA30" w14:textId="77777777" w:rsidR="006B6765" w:rsidRPr="00125837" w:rsidRDefault="006B6765" w:rsidP="006B6765">
            <w:pPr>
              <w:rPr>
                <w:rFonts w:ascii="Calibri" w:hAnsi="Calibri"/>
                <w:color w:val="000000"/>
              </w:rPr>
            </w:pPr>
            <w:r w:rsidRPr="00125837">
              <w:rPr>
                <w:rFonts w:ascii="Calibri" w:hAnsi="Calibri"/>
                <w:color w:val="000000"/>
              </w:rPr>
              <w:t xml:space="preserve">Bruno Proença (25619616) - </w:t>
            </w:r>
            <w:r>
              <w:rPr>
                <w:rFonts w:ascii="Calibri" w:hAnsi="Calibri"/>
                <w:color w:val="000000"/>
              </w:rPr>
              <w:t>h</w:t>
            </w:r>
            <w:r w:rsidRPr="006C5AA4">
              <w:rPr>
                <w:rFonts w:ascii="Calibri" w:hAnsi="Calibri"/>
                <w:color w:val="000000"/>
              </w:rPr>
              <w:t>uramiki@gmail.com</w:t>
            </w:r>
          </w:p>
          <w:p w14:paraId="20359E99" w14:textId="77777777" w:rsidR="006B6765" w:rsidRPr="00125837" w:rsidRDefault="006B6765" w:rsidP="006B6765">
            <w:pPr>
              <w:rPr>
                <w:rFonts w:ascii="Calibri" w:hAnsi="Calibri"/>
                <w:color w:val="000000"/>
              </w:rPr>
            </w:pPr>
          </w:p>
          <w:p w14:paraId="44121F09" w14:textId="77777777" w:rsidR="00606083" w:rsidRDefault="00606083" w:rsidP="006B6765">
            <w:pPr>
              <w:rPr>
                <w:rFonts w:ascii="Calibri" w:hAnsi="Calibri"/>
                <w:color w:val="000000"/>
              </w:rPr>
            </w:pPr>
            <w:r w:rsidRPr="005D5BC7">
              <w:rPr>
                <w:rFonts w:ascii="Calibri" w:hAnsi="Calibri"/>
                <w:color w:val="000000"/>
              </w:rPr>
              <w:t>Felipe Luís Saraiva Novo Rocha</w:t>
            </w:r>
            <w:r>
              <w:rPr>
                <w:rFonts w:ascii="Calibri" w:hAnsi="Calibri"/>
                <w:color w:val="000000"/>
              </w:rPr>
              <w:t xml:space="preserve"> (</w:t>
            </w:r>
            <w:r w:rsidRPr="005D5BC7">
              <w:rPr>
                <w:rFonts w:ascii="Calibri" w:hAnsi="Calibri"/>
                <w:color w:val="000000"/>
              </w:rPr>
              <w:t>26455099</w:t>
            </w:r>
            <w:r>
              <w:rPr>
                <w:rFonts w:ascii="Calibri" w:hAnsi="Calibri"/>
                <w:color w:val="000000"/>
              </w:rPr>
              <w:t xml:space="preserve">) - </w:t>
            </w:r>
            <w:r w:rsidRPr="005D5BC7">
              <w:rPr>
                <w:rFonts w:ascii="Calibri" w:hAnsi="Calibri"/>
                <w:color w:val="000000"/>
              </w:rPr>
              <w:t>felipe.novo.rocha@gmail.com</w:t>
            </w:r>
          </w:p>
          <w:p w14:paraId="063D72BE" w14:textId="77777777" w:rsidR="00606083" w:rsidRDefault="00606083" w:rsidP="006B6765">
            <w:pPr>
              <w:rPr>
                <w:rFonts w:ascii="Calibri" w:hAnsi="Calibri"/>
                <w:color w:val="000000"/>
              </w:rPr>
            </w:pPr>
          </w:p>
          <w:p w14:paraId="7E6787A9" w14:textId="77777777" w:rsidR="006B6765" w:rsidRPr="00125837" w:rsidRDefault="006B6765" w:rsidP="006B6765">
            <w:pPr>
              <w:rPr>
                <w:rFonts w:ascii="Calibri" w:hAnsi="Calibri"/>
                <w:color w:val="000000"/>
              </w:rPr>
            </w:pPr>
            <w:r w:rsidRPr="00125837">
              <w:rPr>
                <w:rFonts w:ascii="Calibri" w:hAnsi="Calibri"/>
                <w:color w:val="000000"/>
              </w:rPr>
              <w:t>Felipe Teixeira Konishi (25336258) - felipekonishi26@gmail.com</w:t>
            </w:r>
          </w:p>
          <w:p w14:paraId="64CC57C7" w14:textId="77777777" w:rsidR="006B6765" w:rsidRDefault="006B6765" w:rsidP="006B6765">
            <w:pPr>
              <w:rPr>
                <w:rFonts w:ascii="Calibri" w:hAnsi="Calibri"/>
                <w:color w:val="000000"/>
              </w:rPr>
            </w:pPr>
          </w:p>
          <w:p w14:paraId="0E505107" w14:textId="77777777" w:rsidR="00612E41" w:rsidRPr="004C2F69" w:rsidRDefault="00612E41" w:rsidP="00612E41">
            <w:pPr>
              <w:rPr>
                <w:rFonts w:ascii="Calibri" w:hAnsi="Calibri"/>
                <w:color w:val="000000"/>
              </w:rPr>
            </w:pPr>
            <w:r w:rsidRPr="00125837">
              <w:rPr>
                <w:rFonts w:ascii="Calibri" w:hAnsi="Calibri"/>
                <w:color w:val="000000"/>
              </w:rPr>
              <w:t>Henrique Barbosa</w:t>
            </w:r>
            <w:r w:rsidRPr="00125837">
              <w:rPr>
                <w:color w:val="000000"/>
              </w:rPr>
              <w:t xml:space="preserve"> </w:t>
            </w:r>
            <w:r w:rsidRPr="00125837">
              <w:rPr>
                <w:rFonts w:ascii="Calibri" w:hAnsi="Calibri"/>
                <w:color w:val="000000"/>
              </w:rPr>
              <w:t>(2</w:t>
            </w:r>
            <w:r w:rsidRPr="004C2F69">
              <w:rPr>
                <w:rFonts w:ascii="Calibri" w:hAnsi="Calibri"/>
                <w:color w:val="000000"/>
              </w:rPr>
              <w:t xml:space="preserve">6424690) - </w:t>
            </w:r>
            <w:hyperlink r:id="rId11" w:history="1">
              <w:r w:rsidRPr="004C2F69">
                <w:rPr>
                  <w:rStyle w:val="Hyperlink"/>
                  <w:rFonts w:ascii="Calibri" w:hAnsi="Calibri"/>
                  <w:color w:val="000000"/>
                  <w:u w:val="none"/>
                </w:rPr>
                <w:t>hbncod@gmail.com</w:t>
              </w:r>
            </w:hyperlink>
          </w:p>
          <w:p w14:paraId="3A4123F4" w14:textId="77777777" w:rsidR="001B7DBA" w:rsidRDefault="001B7DBA" w:rsidP="00612E41"/>
          <w:p w14:paraId="700D1A22" w14:textId="77777777" w:rsidR="001B7DBA" w:rsidRPr="00125837" w:rsidRDefault="001B7DBA" w:rsidP="00612E41">
            <w:pPr>
              <w:rPr>
                <w:rFonts w:ascii="Calibri" w:hAnsi="Calibri"/>
                <w:color w:val="000000"/>
              </w:rPr>
            </w:pPr>
            <w:r>
              <w:t xml:space="preserve">Henrique Deusdara de Oliveira (2671785-9) - </w:t>
            </w:r>
            <w:r w:rsidR="004C2F69">
              <w:rPr>
                <w:rFonts w:ascii="Helvetica" w:hAnsi="Helvetica" w:cs="Helvetica"/>
                <w:color w:val="000000"/>
                <w:sz w:val="21"/>
                <w:szCs w:val="21"/>
                <w:shd w:val="clear" w:color="auto" w:fill="FFFFFF"/>
              </w:rPr>
              <w:t>oliver_henrique19@hotmail.com</w:t>
            </w:r>
          </w:p>
          <w:p w14:paraId="41B08A08" w14:textId="77777777" w:rsidR="00612E41" w:rsidRPr="00125837" w:rsidRDefault="00612E41" w:rsidP="006B6765">
            <w:pPr>
              <w:rPr>
                <w:rFonts w:ascii="Calibri" w:hAnsi="Calibri"/>
                <w:color w:val="000000"/>
              </w:rPr>
            </w:pPr>
          </w:p>
          <w:p w14:paraId="2CAC1C2A" w14:textId="77777777" w:rsidR="006B6765" w:rsidRPr="00125837" w:rsidRDefault="006B6765" w:rsidP="006B6765">
            <w:pPr>
              <w:rPr>
                <w:rFonts w:ascii="Calibri" w:hAnsi="Calibri"/>
                <w:color w:val="000000"/>
              </w:rPr>
            </w:pPr>
            <w:r w:rsidRPr="00125837">
              <w:rPr>
                <w:rFonts w:ascii="Calibri" w:hAnsi="Calibri"/>
                <w:color w:val="000000"/>
              </w:rPr>
              <w:t xml:space="preserve">Marcos Vinicius Gomes Leão da Silva (26512971) </w:t>
            </w:r>
            <w:r>
              <w:rPr>
                <w:rFonts w:ascii="Calibri" w:hAnsi="Calibri"/>
                <w:color w:val="000000"/>
              </w:rPr>
              <w:t>–</w:t>
            </w:r>
            <w:r w:rsidRPr="00125837">
              <w:rPr>
                <w:rFonts w:ascii="Calibri" w:hAnsi="Calibri"/>
                <w:color w:val="000000"/>
              </w:rPr>
              <w:t xml:space="preserve"> </w:t>
            </w:r>
            <w:r>
              <w:rPr>
                <w:rFonts w:ascii="Calibri" w:hAnsi="Calibri"/>
                <w:color w:val="000000"/>
              </w:rPr>
              <w:t>marcosvers2@gmail.com</w:t>
            </w:r>
          </w:p>
          <w:p w14:paraId="61C14721" w14:textId="77777777" w:rsidR="006B6765" w:rsidRPr="00125837" w:rsidRDefault="006B6765" w:rsidP="006B6765">
            <w:pPr>
              <w:rPr>
                <w:rFonts w:ascii="Calibri" w:hAnsi="Calibri"/>
                <w:color w:val="000000"/>
              </w:rPr>
            </w:pPr>
          </w:p>
          <w:p w14:paraId="4ED2AEF4" w14:textId="77777777" w:rsidR="006B6765" w:rsidRPr="00125837" w:rsidRDefault="006B6765" w:rsidP="006B6765">
            <w:pPr>
              <w:rPr>
                <w:rFonts w:ascii="Calibri" w:hAnsi="Calibri"/>
                <w:color w:val="000000"/>
              </w:rPr>
            </w:pPr>
            <w:r w:rsidRPr="00125837">
              <w:rPr>
                <w:rFonts w:ascii="Calibri" w:hAnsi="Calibri"/>
                <w:color w:val="000000"/>
              </w:rPr>
              <w:t>Marcus Vinicius Batista Monteiro (25581406) – mtatus5123@gmail.com</w:t>
            </w:r>
          </w:p>
          <w:p w14:paraId="038EAB0C" w14:textId="77777777" w:rsidR="006B6765" w:rsidRPr="00125837" w:rsidRDefault="006B6765" w:rsidP="006B6765">
            <w:pPr>
              <w:rPr>
                <w:rFonts w:ascii="Calibri" w:hAnsi="Calibri"/>
                <w:color w:val="000000"/>
              </w:rPr>
            </w:pPr>
          </w:p>
          <w:p w14:paraId="1344AE20" w14:textId="77777777" w:rsidR="00FC437E" w:rsidRDefault="00FC437E" w:rsidP="00612E41">
            <w:pPr>
              <w:shd w:val="clear" w:color="auto" w:fill="D9D9D9"/>
              <w:rPr>
                <w:rFonts w:ascii="Calibri" w:hAnsi="Calibri"/>
              </w:rPr>
            </w:pPr>
          </w:p>
          <w:p w14:paraId="4CD8AF08" w14:textId="77777777" w:rsidR="00612E41" w:rsidRPr="000B3B33" w:rsidRDefault="00612E41" w:rsidP="00612E41">
            <w:pPr>
              <w:shd w:val="clear" w:color="auto" w:fill="D9D9D9"/>
              <w:rPr>
                <w:rFonts w:ascii="Calibri" w:hAnsi="Calibri"/>
              </w:rPr>
            </w:pPr>
          </w:p>
        </w:tc>
      </w:tr>
      <w:tr w:rsidR="009D7E86" w:rsidRPr="000B3B33" w14:paraId="152DB4B0" w14:textId="77777777" w:rsidTr="00096755">
        <w:tc>
          <w:tcPr>
            <w:tcW w:w="10058" w:type="dxa"/>
            <w:gridSpan w:val="2"/>
            <w:shd w:val="clear" w:color="auto" w:fill="C0C0C0"/>
          </w:tcPr>
          <w:p w14:paraId="65CD6F24" w14:textId="77777777" w:rsidR="009D7E86" w:rsidRPr="000B3B33" w:rsidRDefault="009D7E86" w:rsidP="009D7E86">
            <w:pPr>
              <w:jc w:val="center"/>
              <w:rPr>
                <w:rFonts w:ascii="Calibri" w:hAnsi="Calibri"/>
                <w:b/>
              </w:rPr>
            </w:pPr>
            <w:r w:rsidRPr="000B3B33">
              <w:rPr>
                <w:rFonts w:ascii="Calibri" w:hAnsi="Calibri"/>
                <w:b/>
              </w:rPr>
              <w:t xml:space="preserve">1.2 </w:t>
            </w:r>
            <w:r w:rsidR="00C135BB">
              <w:rPr>
                <w:rFonts w:ascii="Calibri" w:hAnsi="Calibri"/>
                <w:b/>
              </w:rPr>
              <w:t>–</w:t>
            </w:r>
            <w:r w:rsidRPr="000B3B33">
              <w:rPr>
                <w:rFonts w:ascii="Calibri" w:hAnsi="Calibri"/>
                <w:b/>
              </w:rPr>
              <w:t xml:space="preserve"> OBJETIVOS</w:t>
            </w:r>
          </w:p>
        </w:tc>
      </w:tr>
      <w:tr w:rsidR="009D7E86" w:rsidRPr="000B3B33" w14:paraId="01C7E428" w14:textId="77777777" w:rsidTr="00096755">
        <w:tc>
          <w:tcPr>
            <w:tcW w:w="10058" w:type="dxa"/>
            <w:gridSpan w:val="2"/>
            <w:shd w:val="clear" w:color="auto" w:fill="auto"/>
          </w:tcPr>
          <w:p w14:paraId="15797A0A" w14:textId="77777777" w:rsidR="009D7E86" w:rsidRPr="000B3B33" w:rsidRDefault="009D7E86" w:rsidP="009D7E86">
            <w:pPr>
              <w:jc w:val="center"/>
              <w:rPr>
                <w:rFonts w:ascii="Calibri" w:hAnsi="Calibri"/>
              </w:rPr>
            </w:pPr>
          </w:p>
          <w:p w14:paraId="704B8AA7" w14:textId="77777777" w:rsidR="00F05129" w:rsidRDefault="00F05129" w:rsidP="00F05129">
            <w:pPr>
              <w:shd w:val="clear" w:color="auto" w:fill="D9D9D9"/>
              <w:rPr>
                <w:rFonts w:ascii="Calibri" w:hAnsi="Calibri"/>
              </w:rPr>
            </w:pPr>
          </w:p>
          <w:p w14:paraId="1D130B47" w14:textId="77777777" w:rsidR="009D7E86" w:rsidRDefault="00F05129" w:rsidP="00F05129">
            <w:pPr>
              <w:shd w:val="clear" w:color="auto" w:fill="D9D9D9"/>
              <w:rPr>
                <w:rFonts w:ascii="Calibri" w:hAnsi="Calibri"/>
              </w:rPr>
            </w:pPr>
            <w:r w:rsidRPr="00F05129">
              <w:rPr>
                <w:rFonts w:ascii="Calibri" w:hAnsi="Calibri"/>
              </w:rPr>
              <w:t>Será desenvolvido o site de petshop,</w:t>
            </w:r>
            <w:r w:rsidR="00612E41">
              <w:rPr>
                <w:rFonts w:ascii="Calibri" w:hAnsi="Calibri"/>
              </w:rPr>
              <w:t xml:space="preserve"> </w:t>
            </w:r>
            <w:r w:rsidRPr="00F05129">
              <w:rPr>
                <w:rFonts w:ascii="Calibri" w:hAnsi="Calibri"/>
              </w:rPr>
              <w:t>que busca oferecer diversos serviços e trabalho voluntários como galeria de produtos, banho e tosa, hotelaria pet, campanhas de vacinação, adoção de pets, culinária pet entre outros</w:t>
            </w:r>
          </w:p>
          <w:p w14:paraId="7EA457C4" w14:textId="77777777" w:rsidR="00F05129" w:rsidRPr="000B3B33" w:rsidRDefault="00F05129" w:rsidP="00F05129">
            <w:pPr>
              <w:shd w:val="clear" w:color="auto" w:fill="D9D9D9"/>
              <w:rPr>
                <w:rFonts w:ascii="Calibri" w:hAnsi="Calibri"/>
                <w:b/>
              </w:rPr>
            </w:pPr>
          </w:p>
        </w:tc>
      </w:tr>
      <w:tr w:rsidR="009D7E86" w:rsidRPr="000B3B33" w14:paraId="4BA3D6BF" w14:textId="77777777" w:rsidTr="00096755">
        <w:tc>
          <w:tcPr>
            <w:tcW w:w="10058" w:type="dxa"/>
            <w:gridSpan w:val="2"/>
            <w:shd w:val="clear" w:color="auto" w:fill="C0C0C0"/>
          </w:tcPr>
          <w:p w14:paraId="6C888003" w14:textId="77777777" w:rsidR="009D7E86" w:rsidRPr="000B3B33" w:rsidRDefault="009D7E86" w:rsidP="009D7E86">
            <w:pPr>
              <w:jc w:val="center"/>
              <w:rPr>
                <w:rFonts w:ascii="Calibri" w:hAnsi="Calibri"/>
                <w:b/>
              </w:rPr>
            </w:pPr>
            <w:r w:rsidRPr="000B3B33">
              <w:rPr>
                <w:rFonts w:ascii="Calibri" w:hAnsi="Calibri"/>
                <w:b/>
              </w:rPr>
              <w:t xml:space="preserve">1.3 - FERRAMENTAS E TECNOLOGIAS </w:t>
            </w:r>
          </w:p>
        </w:tc>
      </w:tr>
      <w:tr w:rsidR="009D7E86" w:rsidRPr="000B3B33" w14:paraId="06BED0E7" w14:textId="77777777" w:rsidTr="00096755">
        <w:tc>
          <w:tcPr>
            <w:tcW w:w="10058" w:type="dxa"/>
            <w:gridSpan w:val="2"/>
            <w:tcBorders>
              <w:bottom w:val="single" w:sz="4" w:space="0" w:color="auto"/>
            </w:tcBorders>
            <w:shd w:val="clear" w:color="auto" w:fill="auto"/>
          </w:tcPr>
          <w:p w14:paraId="67723E44" w14:textId="77777777" w:rsidR="009D7E86" w:rsidRPr="000B3B33" w:rsidRDefault="009D7E86" w:rsidP="00201F5E">
            <w:pPr>
              <w:jc w:val="center"/>
              <w:rPr>
                <w:rFonts w:ascii="Calibri" w:hAnsi="Calibri"/>
              </w:rPr>
            </w:pPr>
          </w:p>
          <w:p w14:paraId="24CBB196" w14:textId="77777777" w:rsidR="001B7DBA" w:rsidRPr="000B3B33" w:rsidRDefault="001B7DBA" w:rsidP="00201F5E">
            <w:pPr>
              <w:rPr>
                <w:rFonts w:ascii="Calibri" w:hAnsi="Calibri"/>
              </w:rPr>
            </w:pPr>
            <w:r w:rsidRPr="000B3B33">
              <w:rPr>
                <w:rFonts w:ascii="Calibri" w:hAnsi="Calibri"/>
              </w:rPr>
              <w:t>HTML – Linguagem Base para desenvolvimento em páginas web</w:t>
            </w:r>
          </w:p>
          <w:p w14:paraId="35689D23" w14:textId="77777777" w:rsidR="001B7DBA" w:rsidRPr="000B3B33" w:rsidRDefault="001B7DBA" w:rsidP="00201F5E">
            <w:pPr>
              <w:rPr>
                <w:rFonts w:ascii="Calibri" w:hAnsi="Calibri"/>
              </w:rPr>
            </w:pPr>
            <w:r w:rsidRPr="000B3B33">
              <w:rPr>
                <w:rFonts w:ascii="Calibri" w:hAnsi="Calibri"/>
              </w:rPr>
              <w:t>CSS – Apresentação visual das páginas</w:t>
            </w:r>
          </w:p>
          <w:p w14:paraId="096112CC" w14:textId="77777777" w:rsidR="009D7E86" w:rsidRPr="000B3B33" w:rsidRDefault="009D7E86" w:rsidP="00201F5E">
            <w:pPr>
              <w:rPr>
                <w:rFonts w:ascii="Calibri" w:hAnsi="Calibri"/>
              </w:rPr>
            </w:pPr>
            <w:r w:rsidRPr="000B3B33">
              <w:rPr>
                <w:rFonts w:ascii="Calibri" w:hAnsi="Calibri"/>
              </w:rPr>
              <w:t>Photoshop – Desenvolvimento de imagens, ícones e botões</w:t>
            </w:r>
          </w:p>
          <w:p w14:paraId="6C1ACFBC" w14:textId="77777777" w:rsidR="009D7E86" w:rsidRDefault="009C5E86" w:rsidP="00201F5E">
            <w:pPr>
              <w:rPr>
                <w:rFonts w:ascii="Calibri" w:hAnsi="Calibri"/>
              </w:rPr>
            </w:pPr>
            <w:r w:rsidRPr="000B3B33">
              <w:rPr>
                <w:rFonts w:ascii="Calibri" w:hAnsi="Calibri"/>
              </w:rPr>
              <w:t xml:space="preserve">Notepad++ </w:t>
            </w:r>
            <w:r w:rsidR="009D7E86" w:rsidRPr="000B3B33">
              <w:rPr>
                <w:rFonts w:ascii="Calibri" w:hAnsi="Calibri"/>
              </w:rPr>
              <w:t xml:space="preserve"> – Edição das páginas </w:t>
            </w:r>
          </w:p>
          <w:p w14:paraId="5BA03EE7" w14:textId="168D3F69" w:rsidR="00201F5E" w:rsidRDefault="00201F5E" w:rsidP="00201F5E">
            <w:pPr>
              <w:rPr>
                <w:rFonts w:ascii="Calibri" w:hAnsi="Calibri"/>
              </w:rPr>
            </w:pPr>
            <w:r>
              <w:rPr>
                <w:rFonts w:ascii="Calibri" w:hAnsi="Calibri"/>
              </w:rPr>
              <w:t>Visual Studio Code</w:t>
            </w:r>
            <w:r w:rsidR="00D35EC5">
              <w:rPr>
                <w:rFonts w:ascii="Calibri" w:hAnsi="Calibri"/>
              </w:rPr>
              <w:t xml:space="preserve"> - </w:t>
            </w:r>
            <w:r w:rsidR="00D35EC5" w:rsidRPr="000B3B33">
              <w:rPr>
                <w:rFonts w:ascii="Calibri" w:hAnsi="Calibri"/>
              </w:rPr>
              <w:t>Edição das páginas</w:t>
            </w:r>
          </w:p>
          <w:p w14:paraId="43C64F66" w14:textId="135744E9" w:rsidR="00014AD3" w:rsidRDefault="00014AD3" w:rsidP="00201F5E">
            <w:pPr>
              <w:rPr>
                <w:rFonts w:ascii="Calibri" w:hAnsi="Calibri"/>
              </w:rPr>
            </w:pPr>
            <w:r>
              <w:rPr>
                <w:rFonts w:ascii="Calibri" w:hAnsi="Calibri"/>
              </w:rPr>
              <w:t>Figma – Ferramenta de Design</w:t>
            </w:r>
          </w:p>
          <w:p w14:paraId="2D9A1B6E" w14:textId="77777777" w:rsidR="00201F5E" w:rsidRPr="000B3B33" w:rsidRDefault="00201F5E" w:rsidP="00201F5E">
            <w:pPr>
              <w:rPr>
                <w:rFonts w:ascii="Calibri" w:hAnsi="Calibri"/>
              </w:rPr>
            </w:pPr>
          </w:p>
          <w:p w14:paraId="0C1B19F0" w14:textId="77777777" w:rsidR="00C135BB" w:rsidRPr="000B3B33" w:rsidRDefault="00C135BB" w:rsidP="00C135BB">
            <w:pPr>
              <w:shd w:val="clear" w:color="auto" w:fill="D9D9D9"/>
              <w:rPr>
                <w:rFonts w:ascii="Calibri" w:hAnsi="Calibri"/>
              </w:rPr>
            </w:pPr>
          </w:p>
        </w:tc>
      </w:tr>
      <w:tr w:rsidR="009D7E86" w:rsidRPr="000B3B33" w14:paraId="5A32AE34" w14:textId="77777777" w:rsidTr="00096755">
        <w:tc>
          <w:tcPr>
            <w:tcW w:w="10058" w:type="dxa"/>
            <w:gridSpan w:val="2"/>
            <w:tcBorders>
              <w:bottom w:val="single" w:sz="4" w:space="0" w:color="auto"/>
            </w:tcBorders>
            <w:shd w:val="clear" w:color="auto" w:fill="auto"/>
          </w:tcPr>
          <w:p w14:paraId="6160D0AF" w14:textId="77777777" w:rsidR="009D7E86" w:rsidRPr="000B3B33" w:rsidRDefault="009D7E86" w:rsidP="00FC437E">
            <w:pPr>
              <w:jc w:val="center"/>
              <w:rPr>
                <w:rFonts w:ascii="Calibri" w:hAnsi="Calibri"/>
                <w:b/>
              </w:rPr>
            </w:pPr>
            <w:r w:rsidRPr="000B3B33">
              <w:rPr>
                <w:rFonts w:ascii="Calibri" w:hAnsi="Calibri"/>
                <w:b/>
                <w:sz w:val="28"/>
              </w:rPr>
              <w:lastRenderedPageBreak/>
              <w:t>2 - DEFINIÇÕES COMPLEMENTARES</w:t>
            </w:r>
          </w:p>
        </w:tc>
      </w:tr>
      <w:tr w:rsidR="009D7E86" w:rsidRPr="000B3B33" w14:paraId="0FEDAD5C" w14:textId="77777777" w:rsidTr="00096755">
        <w:tc>
          <w:tcPr>
            <w:tcW w:w="10058" w:type="dxa"/>
            <w:gridSpan w:val="2"/>
            <w:shd w:val="clear" w:color="auto" w:fill="C0C0C0"/>
          </w:tcPr>
          <w:p w14:paraId="6551D88E" w14:textId="77777777" w:rsidR="009D7E86" w:rsidRPr="000B3B33" w:rsidRDefault="009D7E86" w:rsidP="008F32FA">
            <w:pPr>
              <w:jc w:val="center"/>
              <w:rPr>
                <w:rFonts w:ascii="Calibri" w:hAnsi="Calibri"/>
                <w:b/>
              </w:rPr>
            </w:pPr>
            <w:r w:rsidRPr="000B3B33">
              <w:rPr>
                <w:rFonts w:ascii="Calibri" w:hAnsi="Calibri"/>
                <w:b/>
              </w:rPr>
              <w:t>2.1 - SITES PESQUISADOS</w:t>
            </w:r>
          </w:p>
        </w:tc>
      </w:tr>
      <w:tr w:rsidR="009D7E86" w:rsidRPr="000B3B33" w14:paraId="14A734D3" w14:textId="77777777" w:rsidTr="00096755">
        <w:tc>
          <w:tcPr>
            <w:tcW w:w="10058" w:type="dxa"/>
            <w:gridSpan w:val="2"/>
            <w:shd w:val="clear" w:color="auto" w:fill="FFFFFF"/>
          </w:tcPr>
          <w:p w14:paraId="2C2059DF" w14:textId="77777777" w:rsidR="006B6765" w:rsidRDefault="006B6765" w:rsidP="006B6765">
            <w:pPr>
              <w:pStyle w:val="NormalWeb"/>
              <w:spacing w:before="0" w:beforeAutospacing="0" w:after="0" w:afterAutospacing="0"/>
              <w:rPr>
                <w:rFonts w:ascii="Calibri" w:hAnsi="Calibri" w:cs="Calibri"/>
                <w:color w:val="000000"/>
              </w:rPr>
            </w:pPr>
          </w:p>
          <w:p w14:paraId="7024835F" w14:textId="77777777" w:rsidR="00A50643" w:rsidRDefault="00A50643" w:rsidP="006B6765">
            <w:pPr>
              <w:pStyle w:val="NormalWeb"/>
              <w:spacing w:before="0" w:beforeAutospacing="0" w:after="0" w:afterAutospacing="0"/>
              <w:rPr>
                <w:rFonts w:ascii="Calibri" w:hAnsi="Calibri" w:cs="Calibri"/>
                <w:color w:val="000000"/>
              </w:rPr>
            </w:pPr>
          </w:p>
          <w:p w14:paraId="43D0B8AA" w14:textId="77777777" w:rsidR="006B6765" w:rsidRPr="00A47899" w:rsidRDefault="006B6765" w:rsidP="00A47899">
            <w:pPr>
              <w:pStyle w:val="NormalWeb"/>
              <w:spacing w:before="0" w:beforeAutospacing="0" w:after="0" w:afterAutospacing="0"/>
              <w:rPr>
                <w:rFonts w:ascii="Calibri" w:hAnsi="Calibri" w:cs="Calibri"/>
                <w:b/>
                <w:bCs/>
                <w:color w:val="000000"/>
                <w:sz w:val="28"/>
                <w:szCs w:val="28"/>
              </w:rPr>
            </w:pPr>
            <w:r w:rsidRPr="00A47899">
              <w:rPr>
                <w:rFonts w:ascii="Calibri" w:hAnsi="Calibri" w:cs="Calibri"/>
                <w:b/>
                <w:bCs/>
                <w:color w:val="000000"/>
                <w:sz w:val="28"/>
                <w:szCs w:val="28"/>
              </w:rPr>
              <w:t>Nome: Bruno Proença Monteiro (25619616)</w:t>
            </w:r>
          </w:p>
          <w:p w14:paraId="394933FD" w14:textId="77777777" w:rsidR="006B6765" w:rsidRPr="0016596E" w:rsidRDefault="006B6765" w:rsidP="006B6765">
            <w:pPr>
              <w:autoSpaceDE w:val="0"/>
              <w:autoSpaceDN w:val="0"/>
              <w:adjustRightInd w:val="0"/>
              <w:spacing w:after="160" w:line="259" w:lineRule="atLeast"/>
              <w:rPr>
                <w:rFonts w:ascii="Calibri" w:hAnsi="Calibri" w:cs="Calibri"/>
                <w:sz w:val="22"/>
                <w:szCs w:val="22"/>
                <w:lang w:val="pt"/>
              </w:rPr>
            </w:pPr>
          </w:p>
          <w:p w14:paraId="485C4FC5"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sidRPr="0016596E">
              <w:rPr>
                <w:rFonts w:ascii="Calibri" w:hAnsi="Calibri" w:cs="Calibri"/>
                <w:sz w:val="22"/>
                <w:szCs w:val="22"/>
                <w:lang w:val="pt"/>
              </w:rPr>
              <w:t xml:space="preserve">Site: </w:t>
            </w:r>
            <w:hyperlink r:id="rId12" w:history="1">
              <w:r w:rsidRPr="00084F2D">
                <w:rPr>
                  <w:rStyle w:val="Hyperlink"/>
                  <w:rFonts w:ascii="Calibri" w:hAnsi="Calibri" w:cs="Calibri"/>
                  <w:sz w:val="22"/>
                  <w:szCs w:val="22"/>
                  <w:lang w:val="pt"/>
                </w:rPr>
                <w:t>https://www.petz.com.br/</w:t>
              </w:r>
            </w:hyperlink>
          </w:p>
          <w:p w14:paraId="186D10C2" w14:textId="77777777" w:rsidR="006B6765" w:rsidRPr="0016596E" w:rsidRDefault="006B6765" w:rsidP="006B6765">
            <w:pPr>
              <w:autoSpaceDE w:val="0"/>
              <w:autoSpaceDN w:val="0"/>
              <w:adjustRightInd w:val="0"/>
              <w:spacing w:after="160" w:line="259" w:lineRule="atLeast"/>
              <w:rPr>
                <w:rFonts w:ascii="Calibri" w:hAnsi="Calibri" w:cs="Calibri"/>
                <w:sz w:val="22"/>
                <w:szCs w:val="22"/>
                <w:lang w:val="pt"/>
              </w:rPr>
            </w:pPr>
          </w:p>
          <w:p w14:paraId="2B28B44D" w14:textId="77777777" w:rsidR="006B6765" w:rsidRPr="0016596E"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Mapa do site:</w:t>
            </w:r>
          </w:p>
          <w:p w14:paraId="5399AEEF" w14:textId="77777777" w:rsidR="006B6765" w:rsidRPr="0016596E" w:rsidRDefault="006B6765" w:rsidP="006B6765">
            <w:pPr>
              <w:autoSpaceDE w:val="0"/>
              <w:autoSpaceDN w:val="0"/>
              <w:adjustRightInd w:val="0"/>
              <w:spacing w:after="160" w:line="259" w:lineRule="atLeast"/>
              <w:rPr>
                <w:rFonts w:ascii="Calibri" w:hAnsi="Calibri" w:cs="Calibri"/>
                <w:sz w:val="22"/>
                <w:szCs w:val="22"/>
                <w:lang w:val="pt"/>
              </w:rPr>
            </w:pPr>
            <w:r w:rsidRPr="0016596E">
              <w:rPr>
                <w:rFonts w:ascii="Calibri" w:hAnsi="Calibri" w:cs="Calibri"/>
                <w:sz w:val="22"/>
                <w:szCs w:val="22"/>
                <w:lang w:val="pt"/>
              </w:rPr>
              <w:t>CACHORRO</w:t>
            </w:r>
          </w:p>
          <w:p w14:paraId="49D8F32C" w14:textId="77777777" w:rsidR="006B6765" w:rsidRPr="0016596E" w:rsidRDefault="006B6765" w:rsidP="006B6765">
            <w:pPr>
              <w:autoSpaceDE w:val="0"/>
              <w:autoSpaceDN w:val="0"/>
              <w:adjustRightInd w:val="0"/>
              <w:spacing w:after="160" w:line="259" w:lineRule="atLeast"/>
              <w:rPr>
                <w:rFonts w:ascii="Calibri" w:hAnsi="Calibri" w:cs="Calibri"/>
                <w:sz w:val="22"/>
                <w:szCs w:val="22"/>
                <w:lang w:val="pt"/>
              </w:rPr>
            </w:pPr>
            <w:r w:rsidRPr="0016596E">
              <w:rPr>
                <w:rFonts w:ascii="Calibri" w:hAnsi="Calibri" w:cs="Calibri"/>
                <w:sz w:val="22"/>
                <w:szCs w:val="22"/>
                <w:lang w:val="pt"/>
              </w:rPr>
              <w:t>GATOS</w:t>
            </w:r>
          </w:p>
          <w:p w14:paraId="22F5AB7D" w14:textId="77777777" w:rsidR="006B6765" w:rsidRPr="0016596E" w:rsidRDefault="006B6765" w:rsidP="006B6765">
            <w:pPr>
              <w:autoSpaceDE w:val="0"/>
              <w:autoSpaceDN w:val="0"/>
              <w:adjustRightInd w:val="0"/>
              <w:spacing w:after="160" w:line="259" w:lineRule="atLeast"/>
              <w:rPr>
                <w:rFonts w:ascii="Calibri" w:hAnsi="Calibri" w:cs="Calibri"/>
                <w:sz w:val="22"/>
                <w:szCs w:val="22"/>
                <w:lang w:val="pt"/>
              </w:rPr>
            </w:pPr>
            <w:r w:rsidRPr="0016596E">
              <w:rPr>
                <w:rFonts w:ascii="Calibri" w:hAnsi="Calibri" w:cs="Calibri"/>
                <w:sz w:val="22"/>
                <w:szCs w:val="22"/>
                <w:lang w:val="pt"/>
              </w:rPr>
              <w:t>PÁSSAR</w:t>
            </w:r>
            <w:r w:rsidR="00EE0FA1">
              <w:rPr>
                <w:rFonts w:ascii="Calibri" w:hAnsi="Calibri" w:cs="Calibri"/>
                <w:sz w:val="22"/>
                <w:szCs w:val="22"/>
                <w:lang w:val="pt"/>
              </w:rPr>
              <w:t>O</w:t>
            </w:r>
          </w:p>
          <w:p w14:paraId="45C09F58" w14:textId="77777777" w:rsidR="006B6765" w:rsidRPr="0016596E" w:rsidRDefault="006B6765" w:rsidP="006B6765">
            <w:pPr>
              <w:autoSpaceDE w:val="0"/>
              <w:autoSpaceDN w:val="0"/>
              <w:adjustRightInd w:val="0"/>
              <w:spacing w:after="160" w:line="259" w:lineRule="atLeast"/>
              <w:rPr>
                <w:rFonts w:ascii="Calibri" w:hAnsi="Calibri" w:cs="Calibri"/>
                <w:sz w:val="22"/>
                <w:szCs w:val="22"/>
                <w:lang w:val="pt"/>
              </w:rPr>
            </w:pPr>
            <w:r w:rsidRPr="0016596E">
              <w:rPr>
                <w:rFonts w:ascii="Calibri" w:hAnsi="Calibri" w:cs="Calibri"/>
                <w:sz w:val="22"/>
                <w:szCs w:val="22"/>
                <w:lang w:val="pt"/>
              </w:rPr>
              <w:t>PEIXE</w:t>
            </w:r>
          </w:p>
          <w:p w14:paraId="09ADD102" w14:textId="77777777" w:rsidR="006B6765" w:rsidRPr="0016596E" w:rsidRDefault="006B6765" w:rsidP="006B6765">
            <w:pPr>
              <w:autoSpaceDE w:val="0"/>
              <w:autoSpaceDN w:val="0"/>
              <w:adjustRightInd w:val="0"/>
              <w:spacing w:after="160" w:line="259" w:lineRule="atLeast"/>
              <w:rPr>
                <w:rFonts w:ascii="Calibri" w:hAnsi="Calibri" w:cs="Calibri"/>
                <w:sz w:val="22"/>
                <w:szCs w:val="22"/>
                <w:lang w:val="pt"/>
              </w:rPr>
            </w:pPr>
            <w:r w:rsidRPr="0016596E">
              <w:rPr>
                <w:rFonts w:ascii="Calibri" w:hAnsi="Calibri" w:cs="Calibri"/>
                <w:sz w:val="22"/>
                <w:szCs w:val="22"/>
                <w:lang w:val="pt"/>
              </w:rPr>
              <w:t>JARDIM</w:t>
            </w:r>
          </w:p>
          <w:p w14:paraId="6C37EBA0" w14:textId="77777777" w:rsidR="006B6765" w:rsidRPr="0016596E" w:rsidRDefault="006B6765" w:rsidP="006B6765">
            <w:pPr>
              <w:autoSpaceDE w:val="0"/>
              <w:autoSpaceDN w:val="0"/>
              <w:adjustRightInd w:val="0"/>
              <w:spacing w:after="160" w:line="259" w:lineRule="atLeast"/>
              <w:rPr>
                <w:rFonts w:ascii="Calibri" w:hAnsi="Calibri" w:cs="Calibri"/>
                <w:sz w:val="22"/>
                <w:szCs w:val="22"/>
                <w:lang w:val="pt"/>
              </w:rPr>
            </w:pPr>
            <w:r w:rsidRPr="0016596E">
              <w:rPr>
                <w:rFonts w:ascii="Calibri" w:hAnsi="Calibri" w:cs="Calibri"/>
                <w:sz w:val="22"/>
                <w:szCs w:val="22"/>
                <w:lang w:val="pt"/>
              </w:rPr>
              <w:t>COELHO</w:t>
            </w:r>
          </w:p>
          <w:p w14:paraId="38575847" w14:textId="77777777" w:rsidR="006B6765" w:rsidRPr="0016596E" w:rsidRDefault="006B6765" w:rsidP="006B6765">
            <w:pPr>
              <w:autoSpaceDE w:val="0"/>
              <w:autoSpaceDN w:val="0"/>
              <w:adjustRightInd w:val="0"/>
              <w:spacing w:after="160" w:line="259" w:lineRule="atLeast"/>
              <w:rPr>
                <w:rFonts w:ascii="Calibri" w:hAnsi="Calibri" w:cs="Calibri"/>
                <w:sz w:val="22"/>
                <w:szCs w:val="22"/>
                <w:lang w:val="pt"/>
              </w:rPr>
            </w:pPr>
            <w:r w:rsidRPr="0016596E">
              <w:rPr>
                <w:rFonts w:ascii="Calibri" w:hAnsi="Calibri" w:cs="Calibri"/>
                <w:sz w:val="22"/>
                <w:szCs w:val="22"/>
                <w:lang w:val="pt"/>
              </w:rPr>
              <w:t>FURÇÃO</w:t>
            </w:r>
          </w:p>
          <w:p w14:paraId="09E27F14" w14:textId="77777777" w:rsidR="006B6765" w:rsidRPr="0016596E" w:rsidRDefault="006B6765" w:rsidP="006B6765">
            <w:pPr>
              <w:autoSpaceDE w:val="0"/>
              <w:autoSpaceDN w:val="0"/>
              <w:adjustRightInd w:val="0"/>
              <w:spacing w:after="160" w:line="259" w:lineRule="atLeast"/>
              <w:rPr>
                <w:rFonts w:ascii="Calibri" w:hAnsi="Calibri" w:cs="Calibri"/>
                <w:sz w:val="22"/>
                <w:szCs w:val="22"/>
                <w:lang w:val="pt"/>
              </w:rPr>
            </w:pPr>
            <w:r w:rsidRPr="0016596E">
              <w:rPr>
                <w:rFonts w:ascii="Calibri" w:hAnsi="Calibri" w:cs="Calibri"/>
                <w:sz w:val="22"/>
                <w:szCs w:val="22"/>
                <w:lang w:val="pt"/>
              </w:rPr>
              <w:t xml:space="preserve">LARGARTO </w:t>
            </w:r>
          </w:p>
          <w:p w14:paraId="5131C93A" w14:textId="77777777" w:rsidR="006B6765" w:rsidRPr="0016596E"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Relatório:</w:t>
            </w:r>
          </w:p>
          <w:p w14:paraId="7E01A14A" w14:textId="77777777" w:rsidR="006B6765" w:rsidRPr="0016596E" w:rsidRDefault="006B6765" w:rsidP="006B6765">
            <w:pPr>
              <w:autoSpaceDE w:val="0"/>
              <w:autoSpaceDN w:val="0"/>
              <w:adjustRightInd w:val="0"/>
              <w:spacing w:after="160" w:line="259" w:lineRule="atLeast"/>
              <w:rPr>
                <w:rFonts w:ascii="Calibri" w:hAnsi="Calibri" w:cs="Calibri"/>
                <w:sz w:val="22"/>
                <w:szCs w:val="22"/>
                <w:lang w:val="pt"/>
              </w:rPr>
            </w:pPr>
            <w:r w:rsidRPr="0016596E">
              <w:rPr>
                <w:rFonts w:ascii="Calibri" w:hAnsi="Calibri" w:cs="Calibri"/>
                <w:sz w:val="22"/>
                <w:szCs w:val="22"/>
                <w:lang w:val="pt"/>
              </w:rPr>
              <w:t>A loja possui um cat</w:t>
            </w:r>
            <w:r w:rsidR="00897626">
              <w:rPr>
                <w:rFonts w:ascii="Calibri" w:hAnsi="Calibri" w:cs="Calibri"/>
                <w:sz w:val="22"/>
                <w:szCs w:val="22"/>
                <w:lang w:val="pt"/>
              </w:rPr>
              <w:t>á</w:t>
            </w:r>
            <w:r w:rsidRPr="0016596E">
              <w:rPr>
                <w:rFonts w:ascii="Calibri" w:hAnsi="Calibri" w:cs="Calibri"/>
                <w:sz w:val="22"/>
                <w:szCs w:val="22"/>
                <w:lang w:val="pt"/>
              </w:rPr>
              <w:t>logo extenso (comida, banho, higiene, medicina e grande variedades de petz) e diversas variedades de preços e marcas, a loja procura trazer a maior quantidade de serviço disponibilizando at</w:t>
            </w:r>
            <w:r w:rsidR="00897626">
              <w:rPr>
                <w:rFonts w:ascii="Calibri" w:hAnsi="Calibri" w:cs="Calibri"/>
                <w:sz w:val="22"/>
                <w:szCs w:val="22"/>
                <w:lang w:val="pt"/>
              </w:rPr>
              <w:t>é</w:t>
            </w:r>
            <w:r w:rsidRPr="0016596E">
              <w:rPr>
                <w:rFonts w:ascii="Calibri" w:hAnsi="Calibri" w:cs="Calibri"/>
                <w:sz w:val="22"/>
                <w:szCs w:val="22"/>
                <w:lang w:val="pt"/>
              </w:rPr>
              <w:t xml:space="preserve"> compras online.</w:t>
            </w:r>
          </w:p>
          <w:p w14:paraId="1F959151" w14:textId="77777777" w:rsidR="006B6765" w:rsidRPr="0016596E" w:rsidRDefault="006B6765" w:rsidP="006B6765">
            <w:pPr>
              <w:autoSpaceDE w:val="0"/>
              <w:autoSpaceDN w:val="0"/>
              <w:adjustRightInd w:val="0"/>
              <w:spacing w:after="160" w:line="259" w:lineRule="atLeast"/>
              <w:rPr>
                <w:rFonts w:ascii="Calibri" w:hAnsi="Calibri" w:cs="Calibri"/>
                <w:sz w:val="22"/>
                <w:szCs w:val="22"/>
                <w:lang w:val="pt"/>
              </w:rPr>
            </w:pPr>
            <w:r w:rsidRPr="0016596E">
              <w:rPr>
                <w:rFonts w:ascii="Calibri" w:hAnsi="Calibri" w:cs="Calibri"/>
                <w:sz w:val="22"/>
                <w:szCs w:val="22"/>
                <w:lang w:val="pt"/>
              </w:rPr>
              <w:t>O site possui atendimentos online onde você pode tirar dúvidas ou até mesmo acompanha seu pedido, possui também cadastro(assinatura) para você fazer e garantir promoções.</w:t>
            </w:r>
          </w:p>
          <w:p w14:paraId="47F48699"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sidRPr="0016596E">
              <w:rPr>
                <w:rFonts w:ascii="Calibri" w:hAnsi="Calibri" w:cs="Calibri"/>
                <w:sz w:val="22"/>
                <w:szCs w:val="22"/>
                <w:lang w:val="pt"/>
              </w:rPr>
              <w:t>Uma funcionalidade importante é que a loja possui um blog onde tiram qualquer tipo de duvidas como nomes para animais especificação das espécies, opções de ração e até mesmo eventos da loja.</w:t>
            </w:r>
          </w:p>
          <w:p w14:paraId="0ADC81F0"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p>
          <w:p w14:paraId="48718C4F"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p>
          <w:p w14:paraId="47208E69"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Nome: Felipe Teixeira Konishi (25336258)</w:t>
            </w:r>
          </w:p>
          <w:p w14:paraId="47043892"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 xml:space="preserve">Site pesquisado: Cobasi  </w:t>
            </w:r>
            <w:hyperlink r:id="rId13" w:history="1">
              <w:r>
                <w:rPr>
                  <w:rFonts w:ascii="Calibri" w:hAnsi="Calibri" w:cs="Calibri"/>
                  <w:color w:val="0563C1"/>
                  <w:sz w:val="22"/>
                  <w:szCs w:val="22"/>
                  <w:u w:val="single"/>
                  <w:lang w:val="pt"/>
                </w:rPr>
                <w:t>https://www.cobasi.com.br</w:t>
              </w:r>
            </w:hyperlink>
          </w:p>
          <w:p w14:paraId="07FB1E7F"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Mapa do site:</w:t>
            </w:r>
          </w:p>
          <w:p w14:paraId="47CD9F5D" w14:textId="77777777" w:rsidR="006B6765" w:rsidRDefault="006B6765" w:rsidP="006B6765">
            <w:pPr>
              <w:autoSpaceDE w:val="0"/>
              <w:autoSpaceDN w:val="0"/>
              <w:adjustRightInd w:val="0"/>
              <w:spacing w:after="160" w:line="259" w:lineRule="atLeast"/>
              <w:rPr>
                <w:rFonts w:ascii="Calibri" w:hAnsi="Calibri" w:cs="Calibri"/>
                <w:sz w:val="22"/>
                <w:szCs w:val="22"/>
                <w:u w:val="single"/>
                <w:lang w:val="pt"/>
              </w:rPr>
            </w:pPr>
            <w:r>
              <w:rPr>
                <w:rFonts w:ascii="Calibri" w:hAnsi="Calibri" w:cs="Calibri"/>
                <w:sz w:val="22"/>
                <w:szCs w:val="22"/>
                <w:lang w:val="pt"/>
              </w:rPr>
              <w:t>Cachorro;</w:t>
            </w:r>
          </w:p>
          <w:p w14:paraId="36679996"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Gato;</w:t>
            </w:r>
          </w:p>
          <w:p w14:paraId="3F7BF16C"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Pássaros;</w:t>
            </w:r>
          </w:p>
          <w:p w14:paraId="10E9A596"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Peixes;</w:t>
            </w:r>
          </w:p>
          <w:p w14:paraId="6E822DCD"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lastRenderedPageBreak/>
              <w:t>Outros animais.</w:t>
            </w:r>
          </w:p>
          <w:p w14:paraId="1324082A"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Banho e Tosa;</w:t>
            </w:r>
          </w:p>
          <w:p w14:paraId="6859DBF1"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Aquarismo;</w:t>
            </w:r>
          </w:p>
          <w:p w14:paraId="5A579E97"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Casa e jardim;</w:t>
            </w:r>
          </w:p>
          <w:p w14:paraId="6E6BF23A"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Raças;</w:t>
            </w:r>
          </w:p>
          <w:p w14:paraId="3E388013" w14:textId="77777777" w:rsidR="006B6765" w:rsidRDefault="006B6765" w:rsidP="006B6765">
            <w:pPr>
              <w:autoSpaceDE w:val="0"/>
              <w:autoSpaceDN w:val="0"/>
              <w:adjustRightInd w:val="0"/>
              <w:spacing w:after="160" w:line="259" w:lineRule="atLeast"/>
              <w:rPr>
                <w:rFonts w:ascii="Calibri" w:hAnsi="Calibri" w:cs="Calibri"/>
                <w:sz w:val="22"/>
                <w:szCs w:val="22"/>
                <w:u w:val="single"/>
                <w:lang w:val="pt"/>
              </w:rPr>
            </w:pPr>
            <w:r>
              <w:rPr>
                <w:rFonts w:ascii="Calibri" w:hAnsi="Calibri" w:cs="Calibri"/>
                <w:sz w:val="22"/>
                <w:szCs w:val="22"/>
                <w:lang w:val="pt"/>
              </w:rPr>
              <w:t>Marcas.</w:t>
            </w:r>
          </w:p>
          <w:p w14:paraId="18962D0D"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p>
          <w:p w14:paraId="544AFE86"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Relatório:</w:t>
            </w:r>
          </w:p>
          <w:p w14:paraId="5C133A5D"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 xml:space="preserve"> A empresa oferece uma gama de produtos diversos como rações, brinquedos e até mesmo decorações. A empresa não trabalha apenas com animais como gatos e cachorros, também oferecendo produtos e informações sobre répteis e aves, peixes e outros mamíferos.</w:t>
            </w:r>
          </w:p>
          <w:p w14:paraId="68B2D9E6"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As informações oferecidas pela empresa variam entre guias de como cuidar de seus animais até como e quando usar determinado produto, além é claro das especificações do tipo de rações.</w:t>
            </w:r>
          </w:p>
          <w:p w14:paraId="305E3DC6"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Para complementar ainda mais a questão das informações oferecidas, a empresa possui uma categoria chamada “Blog”, onde ao acessar o cliente pode encontrar diversas publicações com informações e dicas.</w:t>
            </w:r>
          </w:p>
          <w:p w14:paraId="2A749A04"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A empresa não é apenas uma loja virtual, possuindo também lojas físicas. Uma das funcionalidades do site é poder fazer o pedido e poder retirar na loja física.</w:t>
            </w:r>
          </w:p>
          <w:p w14:paraId="5645510F"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A empresa também oferece a opção serviços pets, onde o cliente pode agendar visitas à clinica veterinária, banho &amp; tosa e até mesmo agendar uma consulta veterinária em domicilio.</w:t>
            </w:r>
          </w:p>
          <w:p w14:paraId="3C43A2D6" w14:textId="77777777" w:rsidR="006B6765" w:rsidRDefault="006B6765" w:rsidP="006B6765">
            <w:pPr>
              <w:autoSpaceDE w:val="0"/>
              <w:autoSpaceDN w:val="0"/>
              <w:adjustRightInd w:val="0"/>
              <w:spacing w:after="160" w:line="259" w:lineRule="atLeast"/>
              <w:rPr>
                <w:rFonts w:ascii="Calibri" w:hAnsi="Calibri" w:cs="Calibri"/>
                <w:sz w:val="22"/>
                <w:szCs w:val="22"/>
                <w:lang w:val="pt"/>
              </w:rPr>
            </w:pPr>
            <w:r>
              <w:rPr>
                <w:rFonts w:ascii="Calibri" w:hAnsi="Calibri" w:cs="Calibri"/>
                <w:sz w:val="22"/>
                <w:szCs w:val="22"/>
                <w:lang w:val="pt"/>
              </w:rPr>
              <w:t>Dentre os diversos produtos oferecidos para os animais, o cliente também pode encontrar produtos voltados para o púbico humano, como por exemplo móveis para jardim.</w:t>
            </w:r>
          </w:p>
          <w:p w14:paraId="09CAC549" w14:textId="77777777" w:rsidR="006B6765" w:rsidRPr="003A3287" w:rsidRDefault="006B6765" w:rsidP="006B6765">
            <w:pPr>
              <w:pStyle w:val="NormalWeb"/>
              <w:spacing w:before="0" w:beforeAutospacing="0" w:after="0" w:afterAutospacing="0"/>
              <w:rPr>
                <w:rFonts w:ascii="Calibri" w:hAnsi="Calibri" w:cs="Calibri"/>
                <w:color w:val="000000"/>
                <w:lang w:val="pt"/>
              </w:rPr>
            </w:pPr>
          </w:p>
          <w:p w14:paraId="42FF3751" w14:textId="77777777" w:rsidR="006B6765" w:rsidRDefault="006B6765" w:rsidP="006B6765">
            <w:pPr>
              <w:pStyle w:val="NormalWeb"/>
              <w:spacing w:before="0" w:beforeAutospacing="0" w:after="0" w:afterAutospacing="0"/>
              <w:rPr>
                <w:rFonts w:ascii="Calibri" w:hAnsi="Calibri" w:cs="Calibri"/>
                <w:color w:val="000000"/>
              </w:rPr>
            </w:pPr>
          </w:p>
          <w:p w14:paraId="53FA084C" w14:textId="77777777" w:rsidR="006B6765" w:rsidRDefault="006B6765" w:rsidP="006B6765">
            <w:pPr>
              <w:pStyle w:val="NormalWeb"/>
              <w:spacing w:before="0" w:beforeAutospacing="0" w:after="0" w:afterAutospacing="0"/>
              <w:rPr>
                <w:rFonts w:ascii="Calibri" w:hAnsi="Calibri" w:cs="Calibri"/>
                <w:color w:val="000000"/>
              </w:rPr>
            </w:pPr>
          </w:p>
          <w:p w14:paraId="3A1D3EB3" w14:textId="77777777" w:rsidR="006B6765" w:rsidRDefault="006B6765" w:rsidP="006B6765">
            <w:pPr>
              <w:pStyle w:val="NormalWeb"/>
              <w:spacing w:before="0" w:beforeAutospacing="0" w:after="0" w:afterAutospacing="0"/>
              <w:rPr>
                <w:rFonts w:ascii="Calibri" w:hAnsi="Calibri" w:cs="Calibri"/>
                <w:color w:val="000000"/>
              </w:rPr>
            </w:pPr>
          </w:p>
          <w:p w14:paraId="0EFB32DF" w14:textId="77777777" w:rsidR="006B6765" w:rsidRPr="00A47899" w:rsidRDefault="006B6765" w:rsidP="006B6765">
            <w:pPr>
              <w:pStyle w:val="NormalWeb"/>
              <w:spacing w:before="0" w:beforeAutospacing="0" w:after="0" w:afterAutospacing="0"/>
              <w:rPr>
                <w:rFonts w:ascii="Calibri" w:hAnsi="Calibri" w:cs="Calibri"/>
                <w:b/>
                <w:bCs/>
                <w:color w:val="000000"/>
                <w:sz w:val="28"/>
                <w:szCs w:val="28"/>
              </w:rPr>
            </w:pPr>
            <w:r w:rsidRPr="00A47899">
              <w:rPr>
                <w:rFonts w:ascii="Calibri" w:hAnsi="Calibri" w:cs="Calibri"/>
                <w:b/>
                <w:bCs/>
                <w:color w:val="000000"/>
                <w:sz w:val="28"/>
                <w:szCs w:val="28"/>
              </w:rPr>
              <w:t xml:space="preserve">Nome: Felipe Luís Saraiva Novo Rocha (26455099) </w:t>
            </w:r>
          </w:p>
          <w:p w14:paraId="55DB4052" w14:textId="77777777" w:rsidR="006B6765" w:rsidRPr="00125837" w:rsidRDefault="006B6765" w:rsidP="006B6765">
            <w:pPr>
              <w:pStyle w:val="NormalWeb"/>
              <w:spacing w:before="0" w:beforeAutospacing="0" w:after="0" w:afterAutospacing="0"/>
              <w:rPr>
                <w:rFonts w:ascii="Calibri" w:hAnsi="Calibri" w:cs="Calibri"/>
                <w:color w:val="000000"/>
              </w:rPr>
            </w:pPr>
          </w:p>
          <w:p w14:paraId="573F632D" w14:textId="77777777" w:rsidR="006B6765" w:rsidRPr="00125837" w:rsidRDefault="006B6765" w:rsidP="006B6765">
            <w:pPr>
              <w:pStyle w:val="NormalWeb"/>
              <w:spacing w:before="0" w:beforeAutospacing="0" w:after="0" w:afterAutospacing="0"/>
              <w:rPr>
                <w:rFonts w:ascii="Calibri" w:hAnsi="Calibri" w:cs="Calibri"/>
                <w:color w:val="000000"/>
              </w:rPr>
            </w:pPr>
            <w:r w:rsidRPr="00125837">
              <w:rPr>
                <w:rFonts w:ascii="Calibri" w:hAnsi="Calibri" w:cs="Calibri"/>
                <w:color w:val="000000"/>
              </w:rPr>
              <w:t xml:space="preserve">Site Pesquisado: </w:t>
            </w:r>
            <w:hyperlink r:id="rId14" w:tgtFrame="_blank" w:tooltip="https://www.azpetshop.com.br/" w:history="1">
              <w:r w:rsidRPr="00125837">
                <w:rPr>
                  <w:rStyle w:val="Hyperlink"/>
                  <w:rFonts w:ascii="Calibri" w:hAnsi="Calibri" w:cs="Calibri"/>
                  <w:color w:val="000000"/>
                  <w:bdr w:val="none" w:sz="0" w:space="0" w:color="auto" w:frame="1"/>
                </w:rPr>
                <w:t>https://www.azpetshop.com.br/</w:t>
              </w:r>
            </w:hyperlink>
            <w:r w:rsidRPr="00125837">
              <w:rPr>
                <w:rFonts w:ascii="Calibri" w:hAnsi="Calibri" w:cs="Calibri"/>
                <w:color w:val="000000"/>
              </w:rPr>
              <w:t xml:space="preserve"> </w:t>
            </w:r>
          </w:p>
          <w:p w14:paraId="35CCA9F0" w14:textId="77777777" w:rsidR="006B6765" w:rsidRPr="00125837" w:rsidRDefault="006B6765" w:rsidP="006B6765">
            <w:pPr>
              <w:pStyle w:val="NormalWeb"/>
              <w:spacing w:before="0" w:beforeAutospacing="0" w:after="0" w:afterAutospacing="0"/>
              <w:rPr>
                <w:rFonts w:ascii="Calibri" w:hAnsi="Calibri" w:cs="Calibri"/>
                <w:color w:val="000000"/>
              </w:rPr>
            </w:pPr>
          </w:p>
          <w:p w14:paraId="07A027F2" w14:textId="77777777" w:rsidR="006B6765" w:rsidRPr="00125837" w:rsidRDefault="006B6765" w:rsidP="006B6765">
            <w:pPr>
              <w:pStyle w:val="NormalWeb"/>
              <w:spacing w:before="0" w:beforeAutospacing="0" w:after="0" w:afterAutospacing="0"/>
              <w:rPr>
                <w:rFonts w:ascii="Calibri" w:hAnsi="Calibri" w:cs="Calibri"/>
                <w:color w:val="000000"/>
              </w:rPr>
            </w:pPr>
            <w:r w:rsidRPr="00125837">
              <w:rPr>
                <w:rFonts w:ascii="Calibri" w:hAnsi="Calibri" w:cs="Calibri"/>
                <w:color w:val="000000"/>
              </w:rPr>
              <w:t xml:space="preserve">Mapa do Site: </w:t>
            </w:r>
          </w:p>
          <w:p w14:paraId="26291488" w14:textId="77777777" w:rsidR="006B6765" w:rsidRPr="00125837" w:rsidRDefault="006B6765" w:rsidP="006B6765">
            <w:pPr>
              <w:pStyle w:val="NormalWeb"/>
              <w:spacing w:before="0" w:beforeAutospacing="0" w:after="0" w:afterAutospacing="0"/>
              <w:rPr>
                <w:rFonts w:ascii="Calibri" w:hAnsi="Calibri" w:cs="Calibri"/>
                <w:color w:val="000000"/>
              </w:rPr>
            </w:pPr>
            <w:r w:rsidRPr="00125837">
              <w:rPr>
                <w:rFonts w:ascii="Calibri" w:hAnsi="Calibri" w:cs="Calibri"/>
                <w:color w:val="000000"/>
              </w:rPr>
              <w:t xml:space="preserve">CACHORRO; </w:t>
            </w:r>
          </w:p>
          <w:p w14:paraId="11055FEE" w14:textId="77777777" w:rsidR="006B6765" w:rsidRPr="00125837" w:rsidRDefault="006B6765" w:rsidP="006B6765">
            <w:pPr>
              <w:pStyle w:val="NormalWeb"/>
              <w:spacing w:before="0" w:beforeAutospacing="0" w:after="0" w:afterAutospacing="0"/>
              <w:rPr>
                <w:rFonts w:ascii="Calibri" w:hAnsi="Calibri" w:cs="Calibri"/>
                <w:color w:val="000000"/>
              </w:rPr>
            </w:pPr>
            <w:r w:rsidRPr="00125837">
              <w:rPr>
                <w:rFonts w:ascii="Calibri" w:hAnsi="Calibri" w:cs="Calibri"/>
                <w:color w:val="000000"/>
              </w:rPr>
              <w:t xml:space="preserve">GATO; </w:t>
            </w:r>
          </w:p>
          <w:p w14:paraId="163DDB9F" w14:textId="77777777" w:rsidR="006B6765" w:rsidRPr="00125837" w:rsidRDefault="006B6765" w:rsidP="006B6765">
            <w:pPr>
              <w:pStyle w:val="NormalWeb"/>
              <w:spacing w:before="0" w:beforeAutospacing="0" w:after="0" w:afterAutospacing="0"/>
              <w:rPr>
                <w:rFonts w:ascii="Calibri" w:hAnsi="Calibri" w:cs="Calibri"/>
                <w:color w:val="000000"/>
              </w:rPr>
            </w:pPr>
            <w:r w:rsidRPr="00125837">
              <w:rPr>
                <w:rFonts w:ascii="Calibri" w:hAnsi="Calibri" w:cs="Calibri"/>
                <w:color w:val="000000"/>
              </w:rPr>
              <w:t xml:space="preserve">BANHO E TOSA </w:t>
            </w:r>
          </w:p>
          <w:p w14:paraId="5E1F120A" w14:textId="77777777" w:rsidR="006B6765" w:rsidRPr="00125837" w:rsidRDefault="006B6765" w:rsidP="006B6765">
            <w:pPr>
              <w:pStyle w:val="NormalWeb"/>
              <w:spacing w:before="0" w:beforeAutospacing="0" w:after="0" w:afterAutospacing="0"/>
              <w:rPr>
                <w:rFonts w:ascii="Calibri" w:hAnsi="Calibri" w:cs="Calibri"/>
                <w:color w:val="000000"/>
              </w:rPr>
            </w:pPr>
            <w:r w:rsidRPr="00125837">
              <w:rPr>
                <w:rFonts w:ascii="Calibri" w:hAnsi="Calibri" w:cs="Calibri"/>
                <w:color w:val="000000"/>
              </w:rPr>
              <w:t xml:space="preserve">HAMSTER </w:t>
            </w:r>
          </w:p>
          <w:p w14:paraId="6903FB12" w14:textId="77777777" w:rsidR="006B6765" w:rsidRPr="00125837" w:rsidRDefault="006B6765" w:rsidP="006B6765">
            <w:pPr>
              <w:pStyle w:val="NormalWeb"/>
              <w:spacing w:before="0" w:beforeAutospacing="0" w:after="0" w:afterAutospacing="0"/>
              <w:rPr>
                <w:rFonts w:ascii="Calibri" w:hAnsi="Calibri" w:cs="Calibri"/>
                <w:color w:val="000000"/>
              </w:rPr>
            </w:pPr>
            <w:r w:rsidRPr="00125837">
              <w:rPr>
                <w:rFonts w:ascii="Calibri" w:hAnsi="Calibri" w:cs="Calibri"/>
                <w:color w:val="000000"/>
              </w:rPr>
              <w:t xml:space="preserve">OUTROS </w:t>
            </w:r>
          </w:p>
          <w:p w14:paraId="58C3E1E4" w14:textId="77777777" w:rsidR="006B6765" w:rsidRPr="00125837" w:rsidRDefault="006B6765" w:rsidP="006B6765">
            <w:pPr>
              <w:pStyle w:val="NormalWeb"/>
              <w:spacing w:before="0" w:beforeAutospacing="0" w:after="0" w:afterAutospacing="0"/>
              <w:rPr>
                <w:rFonts w:ascii="Calibri" w:hAnsi="Calibri" w:cs="Calibri"/>
                <w:color w:val="000000"/>
              </w:rPr>
            </w:pPr>
            <w:r w:rsidRPr="00125837">
              <w:rPr>
                <w:rFonts w:ascii="Calibri" w:hAnsi="Calibri" w:cs="Calibri"/>
                <w:color w:val="000000"/>
              </w:rPr>
              <w:t>PÁSSARO A</w:t>
            </w:r>
          </w:p>
          <w:p w14:paraId="6DBDC76F" w14:textId="77777777" w:rsidR="006B6765" w:rsidRPr="00125837" w:rsidRDefault="006B6765" w:rsidP="006B6765">
            <w:pPr>
              <w:pStyle w:val="NormalWeb"/>
              <w:spacing w:before="0" w:beforeAutospacing="0" w:after="0" w:afterAutospacing="0"/>
              <w:rPr>
                <w:rFonts w:ascii="Calibri" w:hAnsi="Calibri" w:cs="Calibri"/>
                <w:color w:val="000000"/>
              </w:rPr>
            </w:pPr>
            <w:r w:rsidRPr="00125837">
              <w:rPr>
                <w:rFonts w:ascii="Calibri" w:hAnsi="Calibri" w:cs="Calibri"/>
                <w:color w:val="000000"/>
              </w:rPr>
              <w:t xml:space="preserve">QUARISMO </w:t>
            </w:r>
          </w:p>
          <w:p w14:paraId="2498E4D6" w14:textId="77777777" w:rsidR="006B6765" w:rsidRPr="00125837" w:rsidRDefault="006B6765" w:rsidP="006B6765">
            <w:pPr>
              <w:pStyle w:val="NormalWeb"/>
              <w:spacing w:before="0" w:beforeAutospacing="0" w:after="0" w:afterAutospacing="0"/>
              <w:rPr>
                <w:rFonts w:ascii="Calibri" w:hAnsi="Calibri" w:cs="Calibri"/>
                <w:color w:val="000000"/>
              </w:rPr>
            </w:pPr>
          </w:p>
          <w:p w14:paraId="188FB4CB" w14:textId="77777777" w:rsidR="006B6765" w:rsidRPr="00125837" w:rsidRDefault="006B6765" w:rsidP="006B6765">
            <w:pPr>
              <w:pStyle w:val="NormalWeb"/>
              <w:spacing w:before="0" w:beforeAutospacing="0" w:after="0" w:afterAutospacing="0"/>
              <w:rPr>
                <w:rFonts w:ascii="Calibri" w:hAnsi="Calibri" w:cs="Calibri"/>
                <w:color w:val="000000"/>
              </w:rPr>
            </w:pPr>
            <w:r w:rsidRPr="00125837">
              <w:rPr>
                <w:rFonts w:ascii="Calibri" w:hAnsi="Calibri" w:cs="Calibri"/>
                <w:color w:val="000000"/>
              </w:rPr>
              <w:t>Relatório:</w:t>
            </w:r>
          </w:p>
          <w:p w14:paraId="5C179B6C" w14:textId="77777777" w:rsidR="006B6765" w:rsidRPr="00125837" w:rsidRDefault="006B6765" w:rsidP="006B6765">
            <w:pPr>
              <w:pStyle w:val="NormalWeb"/>
              <w:spacing w:before="0" w:beforeAutospacing="0" w:after="0" w:afterAutospacing="0"/>
              <w:rPr>
                <w:rFonts w:ascii="Calibri" w:hAnsi="Calibri" w:cs="Calibri"/>
                <w:color w:val="000000"/>
              </w:rPr>
            </w:pPr>
          </w:p>
          <w:p w14:paraId="10B2699C" w14:textId="77777777" w:rsidR="006B6765" w:rsidRPr="00125837" w:rsidRDefault="006B6765" w:rsidP="006B6765">
            <w:pPr>
              <w:pStyle w:val="NormalWeb"/>
              <w:spacing w:before="0" w:beforeAutospacing="0" w:after="0" w:afterAutospacing="0"/>
              <w:rPr>
                <w:rFonts w:ascii="Calibri" w:hAnsi="Calibri" w:cs="Calibri"/>
                <w:color w:val="000000"/>
              </w:rPr>
            </w:pPr>
            <w:r w:rsidRPr="00125837">
              <w:rPr>
                <w:rFonts w:ascii="Calibri" w:hAnsi="Calibri" w:cs="Calibri"/>
                <w:color w:val="000000"/>
              </w:rPr>
              <w:lastRenderedPageBreak/>
              <w:t xml:space="preserve">    O foco do site é na venda de produtos via e</w:t>
            </w:r>
            <w:r w:rsidR="00C66E14">
              <w:rPr>
                <w:rFonts w:ascii="Calibri" w:hAnsi="Calibri" w:cs="Calibri"/>
                <w:color w:val="000000"/>
              </w:rPr>
              <w:t>-</w:t>
            </w:r>
            <w:r w:rsidRPr="00125837">
              <w:rPr>
                <w:rFonts w:ascii="Calibri" w:hAnsi="Calibri" w:cs="Calibri"/>
                <w:color w:val="000000"/>
              </w:rPr>
              <w:t xml:space="preserve">commerce com entrega à domicílio, mesmo possuindo loja física. A empresa conta com uma variada quantidade de categorias de produtos, não contando com um determinado foco em um único tipo de animal, mas sim procurando servir a donos de diversos tipos de pets. </w:t>
            </w:r>
          </w:p>
          <w:p w14:paraId="278A4450" w14:textId="77777777" w:rsidR="006B6765" w:rsidRPr="00125837" w:rsidRDefault="006B6765" w:rsidP="006B6765">
            <w:pPr>
              <w:pStyle w:val="NormalWeb"/>
              <w:spacing w:before="0" w:beforeAutospacing="0" w:after="0" w:afterAutospacing="0"/>
              <w:rPr>
                <w:rFonts w:ascii="Calibri" w:hAnsi="Calibri" w:cs="Calibri"/>
                <w:color w:val="000000"/>
              </w:rPr>
            </w:pPr>
            <w:r w:rsidRPr="00125837">
              <w:rPr>
                <w:rFonts w:ascii="Calibri" w:hAnsi="Calibri" w:cs="Calibri"/>
                <w:color w:val="000000"/>
              </w:rPr>
              <w:t xml:space="preserve">    O site é bem completo, onde encontram-se informações a respeito das características empresa, dos produtos disponíveis, das categorias de produtos, formas de pagamento, informações de contato, sendo inclusive possível contato direto via WhatsApp, localização da empresa, portal para esclarecimento de dúvidas, entre outras informações. </w:t>
            </w:r>
          </w:p>
          <w:p w14:paraId="7E6B8534" w14:textId="77777777" w:rsidR="006B6765" w:rsidRPr="00125837" w:rsidRDefault="006B6765" w:rsidP="006B6765">
            <w:pPr>
              <w:pStyle w:val="NormalWeb"/>
              <w:spacing w:before="0" w:beforeAutospacing="0" w:after="0" w:afterAutospacing="0"/>
              <w:rPr>
                <w:rFonts w:ascii="Calibri" w:hAnsi="Calibri" w:cs="Calibri"/>
                <w:color w:val="000000"/>
              </w:rPr>
            </w:pPr>
            <w:r w:rsidRPr="00125837">
              <w:rPr>
                <w:rFonts w:ascii="Calibri" w:hAnsi="Calibri" w:cs="Calibri"/>
                <w:color w:val="000000"/>
              </w:rPr>
              <w:t xml:space="preserve">    Dentre essas funcionalidades, é interessante o chat em tempo real para esclarecimento de dúvidas de forma imediata.</w:t>
            </w:r>
          </w:p>
          <w:p w14:paraId="7DE21B6A" w14:textId="77777777" w:rsidR="006B6765" w:rsidRPr="00125837" w:rsidRDefault="006B6765" w:rsidP="006B6765">
            <w:pPr>
              <w:pStyle w:val="NormalWeb"/>
              <w:spacing w:before="0" w:beforeAutospacing="0" w:after="0" w:afterAutospacing="0"/>
              <w:rPr>
                <w:rFonts w:ascii="Calibri" w:hAnsi="Calibri" w:cs="Calibri"/>
                <w:color w:val="000000"/>
              </w:rPr>
            </w:pPr>
          </w:p>
          <w:p w14:paraId="6642B7B4" w14:textId="2ECB3F85" w:rsidR="006B6765" w:rsidRDefault="006B6765" w:rsidP="006B6765">
            <w:pPr>
              <w:pStyle w:val="NormalWeb"/>
              <w:spacing w:before="0" w:beforeAutospacing="0" w:after="0" w:afterAutospacing="0"/>
              <w:rPr>
                <w:rFonts w:ascii="Calibri" w:hAnsi="Calibri" w:cs="Calibri"/>
                <w:color w:val="000000"/>
                <w:sz w:val="22"/>
                <w:szCs w:val="22"/>
              </w:rPr>
            </w:pPr>
          </w:p>
          <w:p w14:paraId="41244EDC" w14:textId="65474810" w:rsidR="00A47899" w:rsidRPr="00A47899" w:rsidRDefault="00A47899" w:rsidP="00A47899">
            <w:pPr>
              <w:pStyle w:val="NormalWeb"/>
              <w:spacing w:before="0" w:beforeAutospacing="0" w:after="0" w:afterAutospacing="0"/>
              <w:rPr>
                <w:lang w:eastAsia="en-US"/>
              </w:rPr>
            </w:pPr>
            <w:r>
              <w:rPr>
                <w:rFonts w:ascii="Calibri" w:hAnsi="Calibri" w:cs="Calibri"/>
                <w:b/>
                <w:bCs/>
                <w:color w:val="000000"/>
                <w:sz w:val="28"/>
                <w:szCs w:val="28"/>
              </w:rPr>
              <w:t>Nome: Henrique Barbosa (26424690)</w:t>
            </w:r>
          </w:p>
          <w:p w14:paraId="28F21A6D" w14:textId="77777777" w:rsidR="00A47899" w:rsidRDefault="00A47899" w:rsidP="00A47899"/>
          <w:p w14:paraId="6AEC8C88" w14:textId="77777777" w:rsidR="00A47899" w:rsidRPr="00A47899" w:rsidRDefault="00A47899" w:rsidP="00A47899">
            <w:pPr>
              <w:autoSpaceDE w:val="0"/>
              <w:autoSpaceDN w:val="0"/>
              <w:adjustRightInd w:val="0"/>
              <w:spacing w:after="160" w:line="259" w:lineRule="atLeast"/>
              <w:rPr>
                <w:rFonts w:ascii="Calibri" w:hAnsi="Calibri" w:cs="Calibri"/>
                <w:sz w:val="22"/>
                <w:szCs w:val="22"/>
                <w:lang w:val="pt"/>
              </w:rPr>
            </w:pPr>
            <w:r w:rsidRPr="00A47899">
              <w:rPr>
                <w:rFonts w:ascii="Calibri" w:hAnsi="Calibri" w:cs="Calibri"/>
                <w:sz w:val="22"/>
                <w:szCs w:val="22"/>
                <w:lang w:val="pt"/>
              </w:rPr>
              <w:t>Empresa Petshop</w:t>
            </w:r>
          </w:p>
          <w:p w14:paraId="70A19663" w14:textId="0E04F13E" w:rsidR="00A47899" w:rsidRDefault="00A47899" w:rsidP="00A47899">
            <w:pPr>
              <w:autoSpaceDE w:val="0"/>
              <w:autoSpaceDN w:val="0"/>
              <w:adjustRightInd w:val="0"/>
              <w:spacing w:after="160" w:line="259" w:lineRule="atLeast"/>
              <w:rPr>
                <w:rFonts w:ascii="Calibri" w:hAnsi="Calibri" w:cs="Calibri"/>
                <w:sz w:val="22"/>
                <w:szCs w:val="22"/>
                <w:lang w:val="pt"/>
              </w:rPr>
            </w:pPr>
            <w:r w:rsidRPr="00A47899">
              <w:rPr>
                <w:rFonts w:ascii="Calibri" w:hAnsi="Calibri" w:cs="Calibri"/>
                <w:sz w:val="22"/>
                <w:szCs w:val="22"/>
                <w:lang w:val="pt"/>
              </w:rPr>
              <w:t xml:space="preserve">Site : </w:t>
            </w:r>
            <w:hyperlink r:id="rId15" w:history="1">
              <w:r w:rsidRPr="00172F15">
                <w:rPr>
                  <w:rStyle w:val="Hyperlink"/>
                  <w:rFonts w:ascii="Calibri" w:hAnsi="Calibri" w:cs="Calibri"/>
                  <w:sz w:val="22"/>
                  <w:szCs w:val="22"/>
                  <w:lang w:val="pt"/>
                </w:rPr>
                <w:t>https://www.petshop.com.br/</w:t>
              </w:r>
            </w:hyperlink>
          </w:p>
          <w:p w14:paraId="5C315DE9" w14:textId="77777777" w:rsidR="00A47899" w:rsidRPr="00A47899" w:rsidRDefault="00A47899" w:rsidP="00A47899">
            <w:pPr>
              <w:autoSpaceDE w:val="0"/>
              <w:autoSpaceDN w:val="0"/>
              <w:adjustRightInd w:val="0"/>
              <w:spacing w:after="160" w:line="259" w:lineRule="atLeast"/>
              <w:rPr>
                <w:rFonts w:ascii="Calibri" w:hAnsi="Calibri" w:cs="Calibri"/>
                <w:sz w:val="22"/>
                <w:szCs w:val="22"/>
                <w:lang w:val="pt"/>
              </w:rPr>
            </w:pPr>
          </w:p>
          <w:p w14:paraId="02135A17" w14:textId="77777777" w:rsidR="00A47899" w:rsidRPr="00A47899" w:rsidRDefault="00A47899" w:rsidP="00A47899">
            <w:pPr>
              <w:autoSpaceDE w:val="0"/>
              <w:autoSpaceDN w:val="0"/>
              <w:adjustRightInd w:val="0"/>
              <w:spacing w:after="160" w:line="259" w:lineRule="atLeast"/>
              <w:rPr>
                <w:rFonts w:ascii="Calibri" w:hAnsi="Calibri" w:cs="Calibri"/>
                <w:sz w:val="22"/>
                <w:szCs w:val="22"/>
                <w:lang w:val="pt"/>
              </w:rPr>
            </w:pPr>
            <w:r w:rsidRPr="00A47899">
              <w:rPr>
                <w:rFonts w:ascii="Calibri" w:hAnsi="Calibri" w:cs="Calibri"/>
                <w:sz w:val="22"/>
                <w:szCs w:val="22"/>
                <w:lang w:val="pt"/>
              </w:rPr>
              <w:t>Mapa do site:</w:t>
            </w:r>
          </w:p>
          <w:p w14:paraId="3B73DD3A" w14:textId="77777777" w:rsidR="00A47899" w:rsidRPr="00A47899" w:rsidRDefault="00A47899" w:rsidP="00A47899">
            <w:pPr>
              <w:autoSpaceDE w:val="0"/>
              <w:autoSpaceDN w:val="0"/>
              <w:adjustRightInd w:val="0"/>
              <w:spacing w:after="160" w:line="259" w:lineRule="atLeast"/>
              <w:rPr>
                <w:rFonts w:ascii="Calibri" w:hAnsi="Calibri" w:cs="Calibri"/>
                <w:sz w:val="22"/>
                <w:szCs w:val="22"/>
                <w:lang w:val="pt"/>
              </w:rPr>
            </w:pPr>
            <w:r w:rsidRPr="00A47899">
              <w:rPr>
                <w:rFonts w:ascii="Calibri" w:hAnsi="Calibri" w:cs="Calibri"/>
                <w:sz w:val="22"/>
                <w:szCs w:val="22"/>
                <w:lang w:val="pt"/>
              </w:rPr>
              <w:t>Produtos | Uma para cada tipo de produto</w:t>
            </w:r>
          </w:p>
          <w:p w14:paraId="66FACEBD" w14:textId="77777777" w:rsidR="00A47899" w:rsidRPr="00A47899" w:rsidRDefault="00A47899" w:rsidP="00A47899">
            <w:pPr>
              <w:autoSpaceDE w:val="0"/>
              <w:autoSpaceDN w:val="0"/>
              <w:adjustRightInd w:val="0"/>
              <w:spacing w:after="160" w:line="259" w:lineRule="atLeast"/>
              <w:rPr>
                <w:rFonts w:ascii="Calibri" w:hAnsi="Calibri" w:cs="Calibri"/>
                <w:sz w:val="22"/>
                <w:szCs w:val="22"/>
                <w:lang w:val="pt"/>
              </w:rPr>
            </w:pPr>
            <w:r w:rsidRPr="00A47899">
              <w:rPr>
                <w:rFonts w:ascii="Calibri" w:hAnsi="Calibri" w:cs="Calibri"/>
                <w:sz w:val="22"/>
                <w:szCs w:val="22"/>
                <w:lang w:val="pt"/>
              </w:rPr>
              <w:t>Detalhe - Produto</w:t>
            </w:r>
          </w:p>
          <w:p w14:paraId="3EDA233E" w14:textId="77777777" w:rsidR="00A47899" w:rsidRPr="00A47899" w:rsidRDefault="00A47899" w:rsidP="00A47899">
            <w:pPr>
              <w:autoSpaceDE w:val="0"/>
              <w:autoSpaceDN w:val="0"/>
              <w:adjustRightInd w:val="0"/>
              <w:spacing w:after="160" w:line="259" w:lineRule="atLeast"/>
              <w:rPr>
                <w:rFonts w:ascii="Calibri" w:hAnsi="Calibri" w:cs="Calibri"/>
                <w:sz w:val="22"/>
                <w:szCs w:val="22"/>
                <w:lang w:val="pt"/>
              </w:rPr>
            </w:pPr>
            <w:r w:rsidRPr="00A47899">
              <w:rPr>
                <w:rFonts w:ascii="Calibri" w:hAnsi="Calibri" w:cs="Calibri"/>
                <w:sz w:val="22"/>
                <w:szCs w:val="22"/>
                <w:lang w:val="pt"/>
              </w:rPr>
              <w:t>Carrinho</w:t>
            </w:r>
          </w:p>
          <w:p w14:paraId="5186E1A8" w14:textId="77777777" w:rsidR="00A47899" w:rsidRPr="00A47899" w:rsidRDefault="00A47899" w:rsidP="00A47899">
            <w:pPr>
              <w:autoSpaceDE w:val="0"/>
              <w:autoSpaceDN w:val="0"/>
              <w:adjustRightInd w:val="0"/>
              <w:spacing w:after="160" w:line="259" w:lineRule="atLeast"/>
              <w:rPr>
                <w:rFonts w:ascii="Calibri" w:hAnsi="Calibri" w:cs="Calibri"/>
                <w:sz w:val="22"/>
                <w:szCs w:val="22"/>
                <w:lang w:val="pt"/>
              </w:rPr>
            </w:pPr>
            <w:r w:rsidRPr="00A47899">
              <w:rPr>
                <w:rFonts w:ascii="Calibri" w:hAnsi="Calibri" w:cs="Calibri"/>
                <w:sz w:val="22"/>
                <w:szCs w:val="22"/>
                <w:lang w:val="pt"/>
              </w:rPr>
              <w:t>Login</w:t>
            </w:r>
          </w:p>
          <w:p w14:paraId="3E8BC598" w14:textId="77777777" w:rsidR="00A47899" w:rsidRPr="00A47899" w:rsidRDefault="00A47899" w:rsidP="00A47899">
            <w:pPr>
              <w:autoSpaceDE w:val="0"/>
              <w:autoSpaceDN w:val="0"/>
              <w:adjustRightInd w:val="0"/>
              <w:spacing w:after="160" w:line="259" w:lineRule="atLeast"/>
              <w:rPr>
                <w:rFonts w:ascii="Calibri" w:hAnsi="Calibri" w:cs="Calibri"/>
                <w:sz w:val="22"/>
                <w:szCs w:val="22"/>
                <w:lang w:val="pt"/>
              </w:rPr>
            </w:pPr>
            <w:r w:rsidRPr="00A47899">
              <w:rPr>
                <w:rFonts w:ascii="Calibri" w:hAnsi="Calibri" w:cs="Calibri"/>
                <w:sz w:val="22"/>
                <w:szCs w:val="22"/>
                <w:lang w:val="pt"/>
              </w:rPr>
              <w:t>Cadastro</w:t>
            </w:r>
          </w:p>
          <w:p w14:paraId="132830B6" w14:textId="77777777" w:rsidR="00A47899" w:rsidRPr="00A47899" w:rsidRDefault="00A47899" w:rsidP="00A47899">
            <w:pPr>
              <w:autoSpaceDE w:val="0"/>
              <w:autoSpaceDN w:val="0"/>
              <w:adjustRightInd w:val="0"/>
              <w:spacing w:after="160" w:line="259" w:lineRule="atLeast"/>
              <w:rPr>
                <w:rFonts w:ascii="Calibri" w:hAnsi="Calibri" w:cs="Calibri"/>
                <w:sz w:val="22"/>
                <w:szCs w:val="22"/>
                <w:lang w:val="pt"/>
              </w:rPr>
            </w:pPr>
            <w:r w:rsidRPr="00A47899">
              <w:rPr>
                <w:rFonts w:ascii="Calibri" w:hAnsi="Calibri" w:cs="Calibri"/>
                <w:sz w:val="22"/>
                <w:szCs w:val="22"/>
                <w:lang w:val="pt"/>
              </w:rPr>
              <w:t>Carrinho</w:t>
            </w:r>
          </w:p>
          <w:p w14:paraId="07E17D74" w14:textId="77777777" w:rsidR="00A47899" w:rsidRPr="00A47899" w:rsidRDefault="00A47899" w:rsidP="00A47899">
            <w:pPr>
              <w:autoSpaceDE w:val="0"/>
              <w:autoSpaceDN w:val="0"/>
              <w:adjustRightInd w:val="0"/>
              <w:spacing w:after="160" w:line="259" w:lineRule="atLeast"/>
              <w:rPr>
                <w:rFonts w:ascii="Calibri" w:hAnsi="Calibri" w:cs="Calibri"/>
                <w:sz w:val="22"/>
                <w:szCs w:val="22"/>
                <w:lang w:val="pt"/>
              </w:rPr>
            </w:pPr>
            <w:r w:rsidRPr="00A47899">
              <w:rPr>
                <w:rFonts w:ascii="Calibri" w:hAnsi="Calibri" w:cs="Calibri"/>
                <w:sz w:val="22"/>
                <w:szCs w:val="22"/>
                <w:lang w:val="pt"/>
              </w:rPr>
              <w:t>Finalizar pedido</w:t>
            </w:r>
          </w:p>
          <w:p w14:paraId="70967B9E" w14:textId="77777777" w:rsidR="00A47899" w:rsidRPr="00A47899" w:rsidRDefault="00A47899" w:rsidP="00A47899">
            <w:pPr>
              <w:autoSpaceDE w:val="0"/>
              <w:autoSpaceDN w:val="0"/>
              <w:adjustRightInd w:val="0"/>
              <w:spacing w:after="160" w:line="259" w:lineRule="atLeast"/>
              <w:rPr>
                <w:rFonts w:ascii="Calibri" w:hAnsi="Calibri" w:cs="Calibri"/>
                <w:sz w:val="22"/>
                <w:szCs w:val="22"/>
                <w:lang w:val="pt"/>
              </w:rPr>
            </w:pPr>
          </w:p>
          <w:p w14:paraId="58114A3E" w14:textId="77777777" w:rsidR="00A47899" w:rsidRPr="00A47899" w:rsidRDefault="00A47899" w:rsidP="00A47899">
            <w:pPr>
              <w:autoSpaceDE w:val="0"/>
              <w:autoSpaceDN w:val="0"/>
              <w:adjustRightInd w:val="0"/>
              <w:spacing w:after="160" w:line="259" w:lineRule="atLeast"/>
              <w:rPr>
                <w:rFonts w:ascii="Calibri" w:hAnsi="Calibri" w:cs="Calibri"/>
                <w:sz w:val="22"/>
                <w:szCs w:val="22"/>
                <w:lang w:val="pt"/>
              </w:rPr>
            </w:pPr>
            <w:r w:rsidRPr="00A47899">
              <w:rPr>
                <w:rFonts w:ascii="Calibri" w:hAnsi="Calibri" w:cs="Calibri"/>
                <w:sz w:val="22"/>
                <w:szCs w:val="22"/>
                <w:lang w:val="pt"/>
              </w:rPr>
              <w:t>É uma empresa focada em venda de produtos para diversas espécies de animais de estimação.</w:t>
            </w:r>
          </w:p>
          <w:p w14:paraId="2A5A1174" w14:textId="77777777" w:rsidR="00A47899" w:rsidRPr="00A47899" w:rsidRDefault="00A47899" w:rsidP="00A47899">
            <w:pPr>
              <w:autoSpaceDE w:val="0"/>
              <w:autoSpaceDN w:val="0"/>
              <w:adjustRightInd w:val="0"/>
              <w:spacing w:after="160" w:line="259" w:lineRule="atLeast"/>
              <w:rPr>
                <w:rFonts w:ascii="Calibri" w:hAnsi="Calibri" w:cs="Calibri"/>
                <w:sz w:val="22"/>
                <w:szCs w:val="22"/>
                <w:lang w:val="pt"/>
              </w:rPr>
            </w:pPr>
            <w:r w:rsidRPr="00A47899">
              <w:rPr>
                <w:rFonts w:ascii="Calibri" w:hAnsi="Calibri" w:cs="Calibri"/>
                <w:sz w:val="22"/>
                <w:szCs w:val="22"/>
                <w:lang w:val="pt"/>
              </w:rPr>
              <w:t>Eles atuam na venda de acessórios, rações, medicamentos, itens para locomoção, entre outros; e realizam a entrega dos mesmos.</w:t>
            </w:r>
          </w:p>
          <w:p w14:paraId="5C5C5C51" w14:textId="77777777" w:rsidR="00A47899" w:rsidRPr="00A47899" w:rsidRDefault="00A47899" w:rsidP="00A47899">
            <w:pPr>
              <w:autoSpaceDE w:val="0"/>
              <w:autoSpaceDN w:val="0"/>
              <w:adjustRightInd w:val="0"/>
              <w:spacing w:after="160" w:line="259" w:lineRule="atLeast"/>
              <w:rPr>
                <w:rFonts w:ascii="Calibri" w:hAnsi="Calibri" w:cs="Calibri"/>
                <w:sz w:val="22"/>
                <w:szCs w:val="22"/>
                <w:lang w:val="pt"/>
              </w:rPr>
            </w:pPr>
            <w:r w:rsidRPr="00A47899">
              <w:rPr>
                <w:rFonts w:ascii="Calibri" w:hAnsi="Calibri" w:cs="Calibri"/>
                <w:sz w:val="22"/>
                <w:szCs w:val="22"/>
                <w:lang w:val="pt"/>
              </w:rPr>
              <w:t>As principais funcionalidades identificadas no site são de Adicionar itens no carrinho de compras e poder filtrar facilmente o tipo de produto buscado</w:t>
            </w:r>
          </w:p>
          <w:p w14:paraId="46509128" w14:textId="1BDD7C15" w:rsidR="00A47899" w:rsidRDefault="00A47899" w:rsidP="006B6765">
            <w:pPr>
              <w:pStyle w:val="NormalWeb"/>
              <w:spacing w:before="0" w:beforeAutospacing="0" w:after="0" w:afterAutospacing="0"/>
              <w:rPr>
                <w:rFonts w:ascii="Calibri" w:hAnsi="Calibri" w:cs="Calibri"/>
                <w:color w:val="000000"/>
                <w:sz w:val="22"/>
                <w:szCs w:val="22"/>
              </w:rPr>
            </w:pPr>
          </w:p>
          <w:p w14:paraId="1AEDEF39" w14:textId="34FF1D06" w:rsidR="00A47899" w:rsidRDefault="00A47899" w:rsidP="006B6765">
            <w:pPr>
              <w:pStyle w:val="NormalWeb"/>
              <w:spacing w:before="0" w:beforeAutospacing="0" w:after="0" w:afterAutospacing="0"/>
              <w:rPr>
                <w:rFonts w:ascii="Calibri" w:hAnsi="Calibri" w:cs="Calibri"/>
                <w:color w:val="000000"/>
                <w:sz w:val="22"/>
                <w:szCs w:val="22"/>
              </w:rPr>
            </w:pPr>
          </w:p>
          <w:p w14:paraId="3A093550" w14:textId="0E4F1881" w:rsidR="00A47899" w:rsidRDefault="00A47899" w:rsidP="006B6765">
            <w:pPr>
              <w:pStyle w:val="NormalWeb"/>
              <w:spacing w:before="0" w:beforeAutospacing="0" w:after="0" w:afterAutospacing="0"/>
              <w:rPr>
                <w:rFonts w:ascii="Calibri" w:hAnsi="Calibri" w:cs="Calibri"/>
                <w:color w:val="000000"/>
                <w:sz w:val="22"/>
                <w:szCs w:val="22"/>
              </w:rPr>
            </w:pPr>
          </w:p>
          <w:p w14:paraId="0B6BC98F" w14:textId="77777777" w:rsidR="00A47899" w:rsidRPr="00125837" w:rsidRDefault="00A47899" w:rsidP="006B6765">
            <w:pPr>
              <w:pStyle w:val="NormalWeb"/>
              <w:spacing w:before="0" w:beforeAutospacing="0" w:after="0" w:afterAutospacing="0"/>
              <w:rPr>
                <w:rFonts w:ascii="Calibri" w:hAnsi="Calibri" w:cs="Calibri"/>
                <w:color w:val="000000"/>
                <w:sz w:val="22"/>
                <w:szCs w:val="22"/>
              </w:rPr>
            </w:pPr>
          </w:p>
          <w:p w14:paraId="03232D5E" w14:textId="77777777" w:rsidR="00A47899" w:rsidRDefault="00A47899" w:rsidP="005E475F">
            <w:pPr>
              <w:spacing w:line="259" w:lineRule="auto"/>
              <w:ind w:left="15"/>
              <w:rPr>
                <w:b/>
                <w:bCs/>
              </w:rPr>
            </w:pPr>
          </w:p>
          <w:p w14:paraId="719B2E21" w14:textId="77777777" w:rsidR="00A47899" w:rsidRDefault="00A47899" w:rsidP="005E475F">
            <w:pPr>
              <w:spacing w:line="259" w:lineRule="auto"/>
              <w:ind w:left="15"/>
              <w:rPr>
                <w:b/>
                <w:bCs/>
              </w:rPr>
            </w:pPr>
          </w:p>
          <w:p w14:paraId="2FEAB634" w14:textId="77777777" w:rsidR="00A47899" w:rsidRDefault="00A47899" w:rsidP="005E475F">
            <w:pPr>
              <w:spacing w:line="259" w:lineRule="auto"/>
              <w:ind w:left="15"/>
              <w:rPr>
                <w:b/>
                <w:bCs/>
              </w:rPr>
            </w:pPr>
          </w:p>
          <w:p w14:paraId="33DDEF26" w14:textId="77777777" w:rsidR="00A47899" w:rsidRDefault="00A47899" w:rsidP="005E475F">
            <w:pPr>
              <w:spacing w:line="259" w:lineRule="auto"/>
              <w:ind w:left="15"/>
              <w:rPr>
                <w:b/>
                <w:bCs/>
              </w:rPr>
            </w:pPr>
          </w:p>
          <w:p w14:paraId="14EA151C" w14:textId="77777777" w:rsidR="00A47899" w:rsidRDefault="00A47899" w:rsidP="005E475F">
            <w:pPr>
              <w:spacing w:line="259" w:lineRule="auto"/>
              <w:ind w:left="15"/>
              <w:rPr>
                <w:b/>
                <w:bCs/>
              </w:rPr>
            </w:pPr>
          </w:p>
          <w:p w14:paraId="59EE8759" w14:textId="77777777" w:rsidR="00A47899" w:rsidRDefault="00A47899" w:rsidP="005E475F">
            <w:pPr>
              <w:spacing w:line="259" w:lineRule="auto"/>
              <w:ind w:left="15"/>
              <w:rPr>
                <w:b/>
                <w:bCs/>
              </w:rPr>
            </w:pPr>
          </w:p>
          <w:p w14:paraId="288E5A85" w14:textId="73388260" w:rsidR="005E475F" w:rsidRPr="00A47899" w:rsidRDefault="005E475F" w:rsidP="00A47899">
            <w:pPr>
              <w:pStyle w:val="NormalWeb"/>
              <w:spacing w:before="0" w:beforeAutospacing="0" w:after="0" w:afterAutospacing="0"/>
              <w:rPr>
                <w:rFonts w:ascii="Calibri" w:hAnsi="Calibri" w:cs="Calibri"/>
                <w:b/>
                <w:bCs/>
                <w:color w:val="000000"/>
                <w:sz w:val="28"/>
                <w:szCs w:val="28"/>
              </w:rPr>
            </w:pPr>
            <w:r w:rsidRPr="00A47899">
              <w:rPr>
                <w:rFonts w:ascii="Calibri" w:hAnsi="Calibri" w:cs="Calibri"/>
                <w:b/>
                <w:bCs/>
                <w:color w:val="000000"/>
                <w:sz w:val="28"/>
                <w:szCs w:val="28"/>
              </w:rPr>
              <w:lastRenderedPageBreak/>
              <w:t>Nome: Henrique Deusdara de Oliveira (2671785-9)</w:t>
            </w:r>
          </w:p>
          <w:p w14:paraId="783369E5" w14:textId="77777777" w:rsidR="005E475F" w:rsidRDefault="005E475F" w:rsidP="005E475F">
            <w:pPr>
              <w:spacing w:line="259" w:lineRule="auto"/>
              <w:ind w:left="15"/>
            </w:pPr>
            <w:r>
              <w:rPr>
                <w:b/>
              </w:rPr>
              <w:t xml:space="preserve"> </w:t>
            </w:r>
          </w:p>
          <w:p w14:paraId="67725E44" w14:textId="77777777" w:rsidR="005E475F" w:rsidRDefault="005E475F" w:rsidP="005E475F">
            <w:pPr>
              <w:spacing w:line="259" w:lineRule="auto"/>
              <w:ind w:left="15"/>
            </w:pPr>
            <w:r w:rsidRPr="2371B3E3">
              <w:rPr>
                <w:b/>
                <w:bCs/>
              </w:rPr>
              <w:t xml:space="preserve">Site Pesquisado: </w:t>
            </w:r>
            <w:r>
              <w:t>https://www.petlove.com.br/</w:t>
            </w:r>
          </w:p>
          <w:p w14:paraId="29973C15" w14:textId="77777777" w:rsidR="005E475F" w:rsidRDefault="005E475F" w:rsidP="005E475F">
            <w:pPr>
              <w:spacing w:line="259" w:lineRule="auto"/>
              <w:ind w:left="15"/>
            </w:pPr>
            <w:r>
              <w:rPr>
                <w:b/>
              </w:rPr>
              <w:t xml:space="preserve"> </w:t>
            </w:r>
          </w:p>
          <w:p w14:paraId="29E8C241" w14:textId="77777777" w:rsidR="005E475F" w:rsidRDefault="005E475F" w:rsidP="005E475F">
            <w:pPr>
              <w:spacing w:line="259" w:lineRule="auto"/>
              <w:ind w:left="15"/>
            </w:pPr>
            <w:r w:rsidRPr="2371B3E3">
              <w:rPr>
                <w:b/>
                <w:bCs/>
              </w:rPr>
              <w:t xml:space="preserve">Nome Fantasia: </w:t>
            </w:r>
            <w:r>
              <w:t>Pet Love</w:t>
            </w:r>
          </w:p>
          <w:p w14:paraId="6170FC2C" w14:textId="77777777" w:rsidR="005E475F" w:rsidRDefault="005E475F" w:rsidP="005E475F">
            <w:pPr>
              <w:spacing w:line="259" w:lineRule="auto"/>
              <w:ind w:left="15"/>
            </w:pPr>
            <w:r>
              <w:rPr>
                <w:b/>
              </w:rPr>
              <w:t xml:space="preserve"> </w:t>
            </w:r>
          </w:p>
          <w:p w14:paraId="4687058A" w14:textId="77777777" w:rsidR="005E475F" w:rsidRDefault="005E475F" w:rsidP="005E475F">
            <w:pPr>
              <w:spacing w:line="259" w:lineRule="auto"/>
              <w:ind w:left="15"/>
              <w:rPr>
                <w:b/>
              </w:rPr>
            </w:pPr>
            <w:r>
              <w:rPr>
                <w:b/>
              </w:rPr>
              <w:t xml:space="preserve">Mapa do Site: </w:t>
            </w:r>
          </w:p>
          <w:p w14:paraId="44EC6C01" w14:textId="77777777" w:rsidR="005E475F" w:rsidRDefault="005E475F" w:rsidP="005E475F">
            <w:pPr>
              <w:spacing w:line="259" w:lineRule="auto"/>
              <w:ind w:left="15"/>
            </w:pPr>
          </w:p>
          <w:p w14:paraId="3CF83948" w14:textId="77777777" w:rsidR="005E475F" w:rsidRPr="00FB0D0C" w:rsidRDefault="005E475F" w:rsidP="005E475F">
            <w:pPr>
              <w:spacing w:line="259" w:lineRule="auto"/>
              <w:ind w:left="15"/>
              <w:rPr>
                <w:rFonts w:ascii="Calibri" w:eastAsia="Calibri" w:hAnsi="Calibri" w:cs="Calibri"/>
                <w:b/>
                <w:bCs/>
                <w:color w:val="000000"/>
              </w:rPr>
            </w:pPr>
            <w:r w:rsidRPr="00FB0D0C">
              <w:rPr>
                <w:rFonts w:ascii="Calibri" w:eastAsia="Calibri" w:hAnsi="Calibri" w:cs="Calibri"/>
                <w:b/>
                <w:bCs/>
                <w:color w:val="000000"/>
              </w:rPr>
              <w:t>-- Cachorro</w:t>
            </w:r>
          </w:p>
          <w:p w14:paraId="19BA4D9C" w14:textId="77777777" w:rsidR="005E475F" w:rsidRPr="00C135BB" w:rsidRDefault="005E475F" w:rsidP="005E475F">
            <w:pPr>
              <w:spacing w:line="259" w:lineRule="auto"/>
              <w:ind w:left="15"/>
              <w:rPr>
                <w:b/>
                <w:bCs/>
                <w:color w:val="000000"/>
              </w:rPr>
            </w:pPr>
            <w:r w:rsidRPr="00C135BB">
              <w:rPr>
                <w:rFonts w:ascii="Calibri" w:eastAsia="Calibri" w:hAnsi="Calibri" w:cs="Calibri"/>
                <w:b/>
                <w:bCs/>
                <w:color w:val="000000"/>
              </w:rPr>
              <w:t>-- Gatos</w:t>
            </w:r>
          </w:p>
          <w:p w14:paraId="1B4013F8" w14:textId="77777777" w:rsidR="005E475F" w:rsidRPr="00C135BB" w:rsidRDefault="005E475F" w:rsidP="005E475F">
            <w:pPr>
              <w:spacing w:line="259" w:lineRule="auto"/>
              <w:ind w:left="15"/>
              <w:rPr>
                <w:b/>
                <w:bCs/>
                <w:color w:val="000000"/>
              </w:rPr>
            </w:pPr>
            <w:r w:rsidRPr="00C135BB">
              <w:rPr>
                <w:rFonts w:ascii="Calibri" w:eastAsia="Calibri" w:hAnsi="Calibri" w:cs="Calibri"/>
                <w:b/>
                <w:bCs/>
                <w:color w:val="000000"/>
              </w:rPr>
              <w:t>-- Outros pets</w:t>
            </w:r>
          </w:p>
          <w:p w14:paraId="044AD0B6" w14:textId="77777777" w:rsidR="005E475F" w:rsidRPr="00C135BB" w:rsidRDefault="005E475F" w:rsidP="005E475F">
            <w:pPr>
              <w:spacing w:line="259" w:lineRule="auto"/>
              <w:ind w:left="15"/>
              <w:rPr>
                <w:b/>
                <w:bCs/>
                <w:color w:val="000000"/>
              </w:rPr>
            </w:pPr>
            <w:r w:rsidRPr="00C135BB">
              <w:rPr>
                <w:rFonts w:ascii="Calibri" w:eastAsia="Calibri" w:hAnsi="Calibri" w:cs="Calibri"/>
                <w:b/>
                <w:bCs/>
                <w:color w:val="000000"/>
              </w:rPr>
              <w:t>-- Raças</w:t>
            </w:r>
          </w:p>
          <w:p w14:paraId="453591C3" w14:textId="77777777" w:rsidR="005E475F" w:rsidRPr="00C135BB" w:rsidRDefault="005E475F" w:rsidP="005E475F">
            <w:pPr>
              <w:spacing w:line="259" w:lineRule="auto"/>
              <w:ind w:left="15"/>
              <w:rPr>
                <w:b/>
                <w:bCs/>
                <w:color w:val="000000"/>
              </w:rPr>
            </w:pPr>
            <w:r w:rsidRPr="00C135BB">
              <w:rPr>
                <w:rFonts w:ascii="Calibri" w:eastAsia="Calibri" w:hAnsi="Calibri" w:cs="Calibri"/>
                <w:b/>
                <w:bCs/>
                <w:color w:val="000000"/>
              </w:rPr>
              <w:t>-- Saúde</w:t>
            </w:r>
          </w:p>
          <w:p w14:paraId="3325AFCC" w14:textId="77777777" w:rsidR="005E475F" w:rsidRPr="00C135BB" w:rsidRDefault="005E475F" w:rsidP="005E475F">
            <w:pPr>
              <w:spacing w:line="259" w:lineRule="auto"/>
              <w:ind w:left="15"/>
              <w:rPr>
                <w:b/>
                <w:bCs/>
                <w:color w:val="000000"/>
              </w:rPr>
            </w:pPr>
            <w:r w:rsidRPr="00C135BB">
              <w:rPr>
                <w:rFonts w:ascii="Calibri" w:eastAsia="Calibri" w:hAnsi="Calibri" w:cs="Calibri"/>
                <w:b/>
                <w:bCs/>
                <w:color w:val="000000"/>
              </w:rPr>
              <w:t>-- Outlet</w:t>
            </w:r>
          </w:p>
          <w:p w14:paraId="47D5E34D" w14:textId="77777777" w:rsidR="005E475F" w:rsidRPr="00C135BB" w:rsidRDefault="005E475F" w:rsidP="005E475F">
            <w:pPr>
              <w:spacing w:line="259" w:lineRule="auto"/>
              <w:ind w:left="15"/>
              <w:rPr>
                <w:b/>
                <w:bCs/>
                <w:color w:val="000000"/>
              </w:rPr>
            </w:pPr>
            <w:r w:rsidRPr="00C135BB">
              <w:rPr>
                <w:rFonts w:ascii="Calibri" w:eastAsia="Calibri" w:hAnsi="Calibri" w:cs="Calibri"/>
                <w:b/>
                <w:bCs/>
                <w:color w:val="000000"/>
              </w:rPr>
              <w:t>-- Serviços</w:t>
            </w:r>
          </w:p>
          <w:p w14:paraId="737DD1AB" w14:textId="77777777" w:rsidR="005E475F" w:rsidRPr="00C135BB" w:rsidRDefault="005E475F" w:rsidP="005E475F">
            <w:pPr>
              <w:spacing w:line="259" w:lineRule="auto"/>
              <w:ind w:left="15"/>
              <w:rPr>
                <w:b/>
                <w:bCs/>
                <w:color w:val="000000"/>
              </w:rPr>
            </w:pPr>
            <w:r w:rsidRPr="00C135BB">
              <w:rPr>
                <w:rFonts w:ascii="Calibri" w:eastAsia="Calibri" w:hAnsi="Calibri" w:cs="Calibri"/>
                <w:b/>
                <w:bCs/>
                <w:color w:val="000000"/>
              </w:rPr>
              <w:t>-- Cadastrar Pet</w:t>
            </w:r>
          </w:p>
          <w:p w14:paraId="3CE17F03" w14:textId="77777777" w:rsidR="005E475F" w:rsidRPr="00C135BB" w:rsidRDefault="005E475F" w:rsidP="005E475F">
            <w:pPr>
              <w:spacing w:line="259" w:lineRule="auto"/>
              <w:ind w:left="15"/>
              <w:rPr>
                <w:b/>
                <w:bCs/>
                <w:color w:val="000000"/>
              </w:rPr>
            </w:pPr>
            <w:r w:rsidRPr="00C135BB">
              <w:rPr>
                <w:rFonts w:ascii="Calibri" w:eastAsia="Calibri" w:hAnsi="Calibri" w:cs="Calibri"/>
                <w:b/>
                <w:bCs/>
                <w:color w:val="000000"/>
              </w:rPr>
              <w:t>-- Mais (+)</w:t>
            </w:r>
          </w:p>
          <w:p w14:paraId="31D27387" w14:textId="77777777" w:rsidR="005E475F" w:rsidRPr="00C135BB" w:rsidRDefault="005E475F" w:rsidP="005E475F">
            <w:pPr>
              <w:spacing w:line="259" w:lineRule="auto"/>
              <w:ind w:left="15"/>
              <w:rPr>
                <w:b/>
                <w:bCs/>
                <w:color w:val="000000"/>
              </w:rPr>
            </w:pPr>
            <w:r w:rsidRPr="00C135BB">
              <w:rPr>
                <w:rFonts w:ascii="Calibri" w:eastAsia="Calibri" w:hAnsi="Calibri" w:cs="Calibri"/>
                <w:b/>
                <w:bCs/>
                <w:color w:val="000000"/>
              </w:rPr>
              <w:t xml:space="preserve">       + Dicas-Blog Pet Love</w:t>
            </w:r>
          </w:p>
          <w:p w14:paraId="71A6C8EC" w14:textId="77777777" w:rsidR="005E475F" w:rsidRPr="00C135BB" w:rsidRDefault="005E475F" w:rsidP="005E475F">
            <w:pPr>
              <w:spacing w:line="259" w:lineRule="auto"/>
              <w:ind w:left="15"/>
              <w:rPr>
                <w:b/>
                <w:bCs/>
                <w:color w:val="000000"/>
              </w:rPr>
            </w:pPr>
            <w:r w:rsidRPr="00C135BB">
              <w:rPr>
                <w:rFonts w:ascii="Calibri" w:eastAsia="Calibri" w:hAnsi="Calibri" w:cs="Calibri"/>
                <w:b/>
                <w:bCs/>
                <w:color w:val="000000"/>
              </w:rPr>
              <w:t xml:space="preserve">       + Instale o Aplicativo</w:t>
            </w:r>
          </w:p>
          <w:p w14:paraId="2676FF7F" w14:textId="77777777" w:rsidR="005E475F" w:rsidRPr="00C135BB" w:rsidRDefault="005E475F" w:rsidP="005E475F">
            <w:pPr>
              <w:spacing w:line="259" w:lineRule="auto"/>
              <w:ind w:left="15"/>
              <w:rPr>
                <w:b/>
                <w:bCs/>
                <w:color w:val="000000"/>
              </w:rPr>
            </w:pPr>
            <w:r w:rsidRPr="00C135BB">
              <w:rPr>
                <w:rFonts w:ascii="Calibri" w:eastAsia="Calibri" w:hAnsi="Calibri" w:cs="Calibri"/>
                <w:b/>
                <w:bCs/>
                <w:color w:val="000000"/>
              </w:rPr>
              <w:t xml:space="preserve">       + Adoções</w:t>
            </w:r>
          </w:p>
          <w:p w14:paraId="3E34650F" w14:textId="77777777" w:rsidR="005E475F" w:rsidRPr="00C135BB" w:rsidRDefault="005E475F" w:rsidP="005E475F">
            <w:pPr>
              <w:spacing w:line="259" w:lineRule="auto"/>
              <w:ind w:left="15"/>
              <w:rPr>
                <w:b/>
                <w:bCs/>
                <w:color w:val="000000"/>
              </w:rPr>
            </w:pPr>
            <w:r w:rsidRPr="00C135BB">
              <w:rPr>
                <w:rFonts w:ascii="Calibri" w:eastAsia="Calibri" w:hAnsi="Calibri" w:cs="Calibri"/>
                <w:b/>
                <w:bCs/>
                <w:color w:val="000000"/>
              </w:rPr>
              <w:t xml:space="preserve">       + Petlove já</w:t>
            </w:r>
          </w:p>
          <w:p w14:paraId="7B15B395" w14:textId="77777777" w:rsidR="005E475F" w:rsidRPr="00C135BB" w:rsidRDefault="005E475F" w:rsidP="005E475F">
            <w:pPr>
              <w:spacing w:line="259" w:lineRule="auto"/>
              <w:ind w:left="15"/>
              <w:rPr>
                <w:b/>
                <w:bCs/>
                <w:color w:val="000000"/>
              </w:rPr>
            </w:pPr>
          </w:p>
          <w:p w14:paraId="0A9751BE" w14:textId="77777777" w:rsidR="005E475F" w:rsidRPr="00C135BB" w:rsidRDefault="005E475F" w:rsidP="005E475F">
            <w:pPr>
              <w:spacing w:line="259" w:lineRule="auto"/>
              <w:rPr>
                <w:b/>
                <w:bCs/>
                <w:color w:val="000000"/>
              </w:rPr>
            </w:pPr>
            <w:r w:rsidRPr="00C135BB">
              <w:rPr>
                <w:rFonts w:ascii="Calibri" w:eastAsia="Calibri" w:hAnsi="Calibri" w:cs="Calibri"/>
                <w:b/>
                <w:bCs/>
                <w:color w:val="000000"/>
              </w:rPr>
              <w:t xml:space="preserve">OBS: </w:t>
            </w:r>
            <w:r w:rsidRPr="00C135BB">
              <w:rPr>
                <w:rFonts w:ascii="Calibri" w:eastAsia="Calibri" w:hAnsi="Calibri" w:cs="Calibri"/>
                <w:color w:val="000000"/>
              </w:rPr>
              <w:t>Algumas dessas opções abre uma aba adicional, especificando o produto ou serviço relacionados.</w:t>
            </w:r>
          </w:p>
          <w:p w14:paraId="6A27AE2D" w14:textId="77777777" w:rsidR="005E475F" w:rsidRPr="00C135BB" w:rsidRDefault="005E475F" w:rsidP="005E475F">
            <w:pPr>
              <w:spacing w:line="259" w:lineRule="auto"/>
              <w:ind w:left="15"/>
              <w:rPr>
                <w:b/>
                <w:bCs/>
                <w:color w:val="000000"/>
              </w:rPr>
            </w:pPr>
          </w:p>
          <w:p w14:paraId="0F51F17B" w14:textId="77777777" w:rsidR="005E475F" w:rsidRDefault="005E475F" w:rsidP="005E475F">
            <w:pPr>
              <w:spacing w:line="259" w:lineRule="auto"/>
              <w:ind w:left="15"/>
              <w:rPr>
                <w:b/>
              </w:rPr>
            </w:pPr>
          </w:p>
          <w:p w14:paraId="55A9BC32" w14:textId="77777777" w:rsidR="005E475F" w:rsidRDefault="005E475F" w:rsidP="005E475F">
            <w:pPr>
              <w:spacing w:line="259" w:lineRule="auto"/>
              <w:ind w:left="15"/>
            </w:pPr>
            <w:r>
              <w:rPr>
                <w:b/>
              </w:rPr>
              <w:t xml:space="preserve">Relatório: </w:t>
            </w:r>
          </w:p>
          <w:p w14:paraId="6BA5B310" w14:textId="77777777" w:rsidR="005E475F" w:rsidRDefault="005E475F" w:rsidP="005E475F">
            <w:pPr>
              <w:spacing w:line="259" w:lineRule="auto"/>
              <w:ind w:left="15"/>
            </w:pPr>
            <w:r>
              <w:rPr>
                <w:b/>
              </w:rPr>
              <w:t xml:space="preserve"> </w:t>
            </w:r>
          </w:p>
          <w:p w14:paraId="4ED3520A" w14:textId="77777777" w:rsidR="005E475F" w:rsidRDefault="005E475F" w:rsidP="005E475F">
            <w:pPr>
              <w:spacing w:line="259" w:lineRule="auto"/>
              <w:ind w:left="15"/>
            </w:pPr>
            <w:r w:rsidRPr="2371B3E3">
              <w:rPr>
                <w:b/>
                <w:bCs/>
              </w:rPr>
              <w:t xml:space="preserve">Tipos de serviços oferecidos:  </w:t>
            </w:r>
            <w:r>
              <w:t>A empresa ‘oferece’ produtos através de uma loja online, contendo uma variedade de itens para diferentes tipos de pet, como gatos e cachorros e até mesmo répteis e roedores.</w:t>
            </w:r>
          </w:p>
          <w:p w14:paraId="1BFF32C2" w14:textId="77777777" w:rsidR="005E475F" w:rsidRPr="00C135BB" w:rsidRDefault="005E475F" w:rsidP="005E475F">
            <w:pPr>
              <w:spacing w:line="259" w:lineRule="auto"/>
              <w:ind w:left="15"/>
              <w:rPr>
                <w:color w:val="000000"/>
              </w:rPr>
            </w:pPr>
            <w:r w:rsidRPr="2371B3E3">
              <w:rPr>
                <w:b/>
                <w:bCs/>
              </w:rPr>
              <w:t xml:space="preserve"> </w:t>
            </w:r>
            <w:r>
              <w:t xml:space="preserve">No site é possível se encontrar disponível a venda de alimentos, remédios, brinquedos, perfumes, acessórios e etc. Além de serviços, como passeios, tosas, programas de adestramento e até mesmo babás... </w:t>
            </w:r>
          </w:p>
          <w:p w14:paraId="284B1040" w14:textId="77777777" w:rsidR="005E475F" w:rsidRDefault="005E475F" w:rsidP="005E475F">
            <w:pPr>
              <w:spacing w:line="259" w:lineRule="auto"/>
              <w:ind w:left="15"/>
              <w:rPr>
                <w:bCs/>
              </w:rPr>
            </w:pPr>
          </w:p>
          <w:p w14:paraId="62BB1D92" w14:textId="77777777" w:rsidR="005E475F" w:rsidRDefault="005E475F" w:rsidP="005E475F">
            <w:pPr>
              <w:spacing w:line="259" w:lineRule="auto"/>
              <w:ind w:left="15"/>
            </w:pPr>
            <w:r>
              <w:t xml:space="preserve">Acredito ser um site completo em questão das opções que te proporcionam. Aparenta ser um site feito por um grupo dedicado, pois vai além de simplesmente vender produtos. </w:t>
            </w:r>
          </w:p>
          <w:p w14:paraId="3F6A5E54" w14:textId="77777777" w:rsidR="005E475F" w:rsidRPr="00C135BB" w:rsidRDefault="005E475F" w:rsidP="005E475F">
            <w:pPr>
              <w:spacing w:line="259" w:lineRule="auto"/>
              <w:ind w:left="15"/>
              <w:rPr>
                <w:color w:val="000000"/>
              </w:rPr>
            </w:pPr>
          </w:p>
          <w:p w14:paraId="6EB192C1" w14:textId="77777777" w:rsidR="005E475F" w:rsidRDefault="005E475F" w:rsidP="005E475F">
            <w:pPr>
              <w:spacing w:line="259" w:lineRule="auto"/>
              <w:ind w:left="15"/>
            </w:pPr>
          </w:p>
          <w:p w14:paraId="2D57F8F1" w14:textId="77777777" w:rsidR="005E475F" w:rsidRDefault="005E475F" w:rsidP="005E475F">
            <w:pPr>
              <w:spacing w:line="259" w:lineRule="auto"/>
              <w:ind w:left="15"/>
              <w:rPr>
                <w:b/>
                <w:bCs/>
              </w:rPr>
            </w:pPr>
            <w:r w:rsidRPr="2371B3E3">
              <w:rPr>
                <w:b/>
                <w:bCs/>
              </w:rPr>
              <w:t xml:space="preserve">Informações encontradas na página: </w:t>
            </w:r>
          </w:p>
          <w:p w14:paraId="22F5EEB9" w14:textId="77777777" w:rsidR="005E475F" w:rsidRPr="00C135BB" w:rsidRDefault="005E475F" w:rsidP="005E475F">
            <w:pPr>
              <w:spacing w:line="259" w:lineRule="auto"/>
              <w:ind w:left="15"/>
              <w:rPr>
                <w:b/>
                <w:bCs/>
                <w:color w:val="000000"/>
              </w:rPr>
            </w:pPr>
          </w:p>
          <w:p w14:paraId="4FD3F963" w14:textId="77777777" w:rsidR="005E475F" w:rsidRDefault="005E475F" w:rsidP="005E475F">
            <w:pPr>
              <w:spacing w:line="259" w:lineRule="auto"/>
              <w:ind w:left="15"/>
            </w:pPr>
            <w:r>
              <w:t>No site é possível encontrar a introdução da empresa e seu e-mail de contado, o espaço social utilizado para divulgações.</w:t>
            </w:r>
          </w:p>
          <w:p w14:paraId="12131E10" w14:textId="77777777" w:rsidR="005E475F" w:rsidRPr="00C135BB" w:rsidRDefault="005E475F" w:rsidP="005E475F">
            <w:pPr>
              <w:spacing w:line="259" w:lineRule="auto"/>
              <w:ind w:left="15"/>
              <w:rPr>
                <w:color w:val="000000"/>
              </w:rPr>
            </w:pPr>
          </w:p>
          <w:p w14:paraId="02751027" w14:textId="77777777" w:rsidR="005E475F" w:rsidRPr="00C135BB" w:rsidRDefault="005E475F" w:rsidP="005E475F">
            <w:pPr>
              <w:spacing w:line="259" w:lineRule="auto"/>
              <w:ind w:left="15"/>
              <w:rPr>
                <w:color w:val="000000"/>
              </w:rPr>
            </w:pPr>
            <w:r w:rsidRPr="00C135BB">
              <w:rPr>
                <w:rFonts w:ascii="Calibri" w:eastAsia="Calibri" w:hAnsi="Calibri" w:cs="Calibri"/>
                <w:color w:val="000000"/>
              </w:rPr>
              <w:lastRenderedPageBreak/>
              <w:t>Também é possível encontrar os certificados no canto inferior direito ao final do site, assim mostrando ser qualificado e seguro para fazer compras, podendo dar mais segurança aos consumidores mais apreensivos com compras online.</w:t>
            </w:r>
          </w:p>
          <w:p w14:paraId="5FF94E74" w14:textId="77777777" w:rsidR="005E475F" w:rsidRPr="00C135BB" w:rsidRDefault="005E475F" w:rsidP="005E475F">
            <w:pPr>
              <w:spacing w:line="259" w:lineRule="auto"/>
              <w:ind w:left="15"/>
              <w:rPr>
                <w:color w:val="000000"/>
              </w:rPr>
            </w:pPr>
          </w:p>
          <w:p w14:paraId="7A43B160" w14:textId="77777777" w:rsidR="005E475F" w:rsidRPr="00C135BB" w:rsidRDefault="005E475F" w:rsidP="005E475F">
            <w:pPr>
              <w:spacing w:line="259" w:lineRule="auto"/>
              <w:ind w:left="15"/>
              <w:rPr>
                <w:color w:val="000000"/>
              </w:rPr>
            </w:pPr>
          </w:p>
          <w:p w14:paraId="11F89CAD" w14:textId="77777777" w:rsidR="005E475F" w:rsidRDefault="005E475F" w:rsidP="005E475F">
            <w:pPr>
              <w:spacing w:line="259" w:lineRule="auto"/>
              <w:ind w:left="15"/>
              <w:rPr>
                <w:b/>
                <w:bCs/>
              </w:rPr>
            </w:pPr>
            <w:r w:rsidRPr="2371B3E3">
              <w:rPr>
                <w:b/>
                <w:bCs/>
              </w:rPr>
              <w:t xml:space="preserve">Produtos Oferecidos: </w:t>
            </w:r>
          </w:p>
          <w:p w14:paraId="099F4270" w14:textId="77777777" w:rsidR="005E475F" w:rsidRPr="00C135BB" w:rsidRDefault="005E475F" w:rsidP="005E475F">
            <w:pPr>
              <w:spacing w:line="259" w:lineRule="auto"/>
              <w:rPr>
                <w:b/>
                <w:bCs/>
                <w:color w:val="000000"/>
              </w:rPr>
            </w:pPr>
          </w:p>
          <w:p w14:paraId="3DC46EE5" w14:textId="77777777" w:rsidR="005E475F" w:rsidRDefault="005E475F" w:rsidP="005E475F">
            <w:pPr>
              <w:pStyle w:val="NormalWeb"/>
              <w:spacing w:before="0" w:beforeAutospacing="0" w:after="0" w:afterAutospacing="0"/>
              <w:rPr>
                <w:rFonts w:ascii="Arial" w:hAnsi="Arial" w:cs="Arial"/>
                <w:color w:val="000000"/>
                <w:sz w:val="22"/>
                <w:szCs w:val="22"/>
              </w:rPr>
            </w:pPr>
            <w:r>
              <w:t>Rações, brinquedos, jogos interativos, fármacos, acessórios e programas de adestramento.</w:t>
            </w:r>
          </w:p>
          <w:p w14:paraId="33DF277A" w14:textId="77777777" w:rsidR="006B6765" w:rsidRDefault="006B6765" w:rsidP="006B6765">
            <w:pPr>
              <w:pStyle w:val="NormalWeb"/>
              <w:spacing w:before="0" w:beforeAutospacing="0" w:after="0" w:afterAutospacing="0"/>
              <w:rPr>
                <w:rFonts w:ascii="Arial" w:hAnsi="Arial" w:cs="Arial"/>
                <w:color w:val="000000"/>
                <w:sz w:val="22"/>
                <w:szCs w:val="22"/>
              </w:rPr>
            </w:pPr>
          </w:p>
          <w:p w14:paraId="12FA3676" w14:textId="77777777" w:rsidR="005E475F" w:rsidRDefault="005E475F" w:rsidP="006B6765">
            <w:pPr>
              <w:pStyle w:val="NormalWeb"/>
              <w:spacing w:before="0" w:beforeAutospacing="0" w:after="0" w:afterAutospacing="0"/>
              <w:rPr>
                <w:rFonts w:ascii="Arial" w:hAnsi="Arial" w:cs="Arial"/>
                <w:color w:val="000000"/>
                <w:sz w:val="22"/>
                <w:szCs w:val="22"/>
              </w:rPr>
            </w:pPr>
          </w:p>
          <w:p w14:paraId="2407F6C1" w14:textId="77777777" w:rsidR="005E475F" w:rsidRDefault="005E475F" w:rsidP="006B6765">
            <w:pPr>
              <w:pStyle w:val="NormalWeb"/>
              <w:spacing w:before="0" w:beforeAutospacing="0" w:after="0" w:afterAutospacing="0"/>
              <w:rPr>
                <w:rFonts w:ascii="Arial" w:hAnsi="Arial" w:cs="Arial"/>
                <w:color w:val="000000"/>
                <w:sz w:val="22"/>
                <w:szCs w:val="22"/>
              </w:rPr>
            </w:pPr>
          </w:p>
          <w:p w14:paraId="60921231" w14:textId="77777777" w:rsidR="006B6765" w:rsidRPr="00A47899" w:rsidRDefault="006B6765" w:rsidP="006B6765">
            <w:pPr>
              <w:pStyle w:val="NormalWeb"/>
              <w:spacing w:before="0" w:beforeAutospacing="0" w:after="0" w:afterAutospacing="0"/>
              <w:rPr>
                <w:rFonts w:ascii="Calibri" w:hAnsi="Calibri" w:cs="Calibri"/>
                <w:b/>
                <w:bCs/>
                <w:color w:val="000000"/>
                <w:sz w:val="28"/>
                <w:szCs w:val="28"/>
              </w:rPr>
            </w:pPr>
            <w:r w:rsidRPr="00A47899">
              <w:rPr>
                <w:rFonts w:ascii="Calibri" w:hAnsi="Calibri" w:cs="Calibri"/>
                <w:b/>
                <w:bCs/>
                <w:color w:val="000000"/>
                <w:sz w:val="28"/>
                <w:szCs w:val="28"/>
              </w:rPr>
              <w:t>Nome: Marcos Vinicius Gomes Leão da Silva (26512971)</w:t>
            </w:r>
          </w:p>
          <w:p w14:paraId="5ED0D7F6" w14:textId="77777777" w:rsidR="006B6765" w:rsidRDefault="006B6765" w:rsidP="006B6765"/>
          <w:p w14:paraId="0CF9E35E" w14:textId="77777777" w:rsidR="006B6765" w:rsidRDefault="006B6765" w:rsidP="006B6765">
            <w:pPr>
              <w:pStyle w:val="NormalWeb"/>
              <w:spacing w:before="0" w:beforeAutospacing="0" w:after="0" w:afterAutospacing="0"/>
            </w:pPr>
            <w:r>
              <w:rPr>
                <w:rFonts w:ascii="Arial" w:hAnsi="Arial" w:cs="Arial"/>
                <w:color w:val="000000"/>
                <w:sz w:val="22"/>
                <w:szCs w:val="22"/>
              </w:rPr>
              <w:t>Site Pesquisado: https://www.toropets.com.br</w:t>
            </w:r>
          </w:p>
          <w:p w14:paraId="69944F4F" w14:textId="77777777" w:rsidR="006B6765" w:rsidRDefault="006B6765" w:rsidP="006B6765"/>
          <w:p w14:paraId="79B37272" w14:textId="77777777" w:rsidR="006B6765" w:rsidRDefault="006B6765" w:rsidP="006B6765">
            <w:pPr>
              <w:pStyle w:val="NormalWeb"/>
              <w:spacing w:before="0" w:beforeAutospacing="0" w:after="0" w:afterAutospacing="0"/>
            </w:pPr>
            <w:r>
              <w:rPr>
                <w:rFonts w:ascii="Arial" w:hAnsi="Arial" w:cs="Arial"/>
                <w:color w:val="000000"/>
                <w:sz w:val="22"/>
                <w:szCs w:val="22"/>
              </w:rPr>
              <w:t>Nome Fantasia: TORO PETS</w:t>
            </w:r>
          </w:p>
          <w:p w14:paraId="743A7D11" w14:textId="77777777" w:rsidR="006B6765" w:rsidRDefault="006B6765" w:rsidP="006B6765"/>
          <w:p w14:paraId="02DCE68C" w14:textId="77777777" w:rsidR="006B6765" w:rsidRDefault="006B6765" w:rsidP="006B6765">
            <w:pPr>
              <w:pStyle w:val="NormalWeb"/>
              <w:spacing w:before="0" w:beforeAutospacing="0" w:after="0" w:afterAutospacing="0"/>
            </w:pPr>
            <w:r>
              <w:rPr>
                <w:rFonts w:ascii="Arial" w:hAnsi="Arial" w:cs="Arial"/>
                <w:color w:val="000000"/>
                <w:sz w:val="22"/>
                <w:szCs w:val="22"/>
              </w:rPr>
              <w:t>Mapa do Site:</w:t>
            </w:r>
          </w:p>
          <w:p w14:paraId="6F853597" w14:textId="77777777" w:rsidR="006B6765" w:rsidRDefault="006B6765" w:rsidP="006B6765"/>
          <w:p w14:paraId="6465CC8E" w14:textId="77777777" w:rsidR="006B6765" w:rsidRDefault="006B6765" w:rsidP="006B6765">
            <w:pPr>
              <w:pStyle w:val="NormalWeb"/>
              <w:spacing w:before="0" w:beforeAutospacing="0" w:after="0" w:afterAutospacing="0"/>
            </w:pPr>
            <w:r>
              <w:rPr>
                <w:rFonts w:ascii="Arial" w:hAnsi="Arial" w:cs="Arial"/>
                <w:color w:val="000000"/>
                <w:sz w:val="22"/>
                <w:szCs w:val="22"/>
              </w:rPr>
              <w:t>E-STORE;</w:t>
            </w:r>
          </w:p>
          <w:p w14:paraId="30654751" w14:textId="77777777" w:rsidR="006B6765" w:rsidRDefault="006B6765" w:rsidP="006B6765">
            <w:pPr>
              <w:pStyle w:val="NormalWeb"/>
              <w:spacing w:before="0" w:beforeAutospacing="0" w:after="0" w:afterAutospacing="0"/>
            </w:pPr>
            <w:r>
              <w:rPr>
                <w:rFonts w:ascii="Arial" w:hAnsi="Arial" w:cs="Arial"/>
                <w:color w:val="000000"/>
                <w:sz w:val="22"/>
                <w:szCs w:val="22"/>
              </w:rPr>
              <w:t>CACHORROS;</w:t>
            </w:r>
          </w:p>
          <w:p w14:paraId="386DBF33" w14:textId="77777777" w:rsidR="006B6765" w:rsidRDefault="006B6765" w:rsidP="006B6765">
            <w:pPr>
              <w:pStyle w:val="NormalWeb"/>
              <w:spacing w:before="0" w:beforeAutospacing="0" w:after="0" w:afterAutospacing="0"/>
            </w:pPr>
            <w:r>
              <w:rPr>
                <w:rFonts w:ascii="Arial" w:hAnsi="Arial" w:cs="Arial"/>
                <w:color w:val="000000"/>
                <w:sz w:val="22"/>
                <w:szCs w:val="22"/>
              </w:rPr>
              <w:t>GATOS;</w:t>
            </w:r>
          </w:p>
          <w:p w14:paraId="654CDA05" w14:textId="77777777" w:rsidR="006B6765" w:rsidRDefault="006B6765" w:rsidP="006B6765">
            <w:pPr>
              <w:pStyle w:val="NormalWeb"/>
              <w:spacing w:before="0" w:beforeAutospacing="0" w:after="0" w:afterAutospacing="0"/>
            </w:pPr>
            <w:r>
              <w:rPr>
                <w:rFonts w:ascii="Arial" w:hAnsi="Arial" w:cs="Arial"/>
                <w:color w:val="000000"/>
                <w:sz w:val="22"/>
                <w:szCs w:val="22"/>
              </w:rPr>
              <w:t>OUTROS PETS;</w:t>
            </w:r>
          </w:p>
          <w:p w14:paraId="5054F17E" w14:textId="77777777" w:rsidR="006B6765" w:rsidRDefault="006B6765" w:rsidP="006B6765">
            <w:pPr>
              <w:pStyle w:val="NormalWeb"/>
              <w:spacing w:before="0" w:beforeAutospacing="0" w:after="0" w:afterAutospacing="0"/>
            </w:pPr>
            <w:r>
              <w:rPr>
                <w:rFonts w:ascii="Arial" w:hAnsi="Arial" w:cs="Arial"/>
                <w:color w:val="000000"/>
                <w:sz w:val="22"/>
                <w:szCs w:val="22"/>
              </w:rPr>
              <w:t>HIGIENE E LIMPEZA;</w:t>
            </w:r>
          </w:p>
          <w:p w14:paraId="65C15C64" w14:textId="77777777" w:rsidR="006B6765" w:rsidRDefault="006B6765" w:rsidP="006B6765">
            <w:pPr>
              <w:pStyle w:val="NormalWeb"/>
              <w:spacing w:before="0" w:beforeAutospacing="0" w:after="0" w:afterAutospacing="0"/>
            </w:pPr>
            <w:r>
              <w:rPr>
                <w:rFonts w:ascii="Arial" w:hAnsi="Arial" w:cs="Arial"/>
                <w:color w:val="000000"/>
                <w:sz w:val="22"/>
                <w:szCs w:val="22"/>
              </w:rPr>
              <w:t>PARA SUA CASA;</w:t>
            </w:r>
          </w:p>
          <w:p w14:paraId="46025E91" w14:textId="77777777" w:rsidR="006B6765" w:rsidRDefault="006B6765" w:rsidP="006B6765">
            <w:pPr>
              <w:pStyle w:val="NormalWeb"/>
              <w:spacing w:before="0" w:beforeAutospacing="0" w:after="0" w:afterAutospacing="0"/>
            </w:pPr>
            <w:r>
              <w:rPr>
                <w:rFonts w:ascii="Arial" w:hAnsi="Arial" w:cs="Arial"/>
                <w:color w:val="000000"/>
                <w:sz w:val="22"/>
                <w:szCs w:val="22"/>
              </w:rPr>
              <w:t>BLOG;</w:t>
            </w:r>
          </w:p>
          <w:p w14:paraId="63F2AC47" w14:textId="77777777" w:rsidR="006B6765" w:rsidRDefault="006B6765" w:rsidP="006B6765"/>
          <w:p w14:paraId="6FC80432" w14:textId="77777777" w:rsidR="006B6765" w:rsidRDefault="006B6765" w:rsidP="006B6765">
            <w:pPr>
              <w:pStyle w:val="NormalWeb"/>
              <w:spacing w:before="0" w:beforeAutospacing="0" w:after="0" w:afterAutospacing="0"/>
            </w:pPr>
            <w:r>
              <w:rPr>
                <w:rFonts w:ascii="Arial" w:hAnsi="Arial" w:cs="Arial"/>
                <w:color w:val="000000"/>
                <w:sz w:val="22"/>
                <w:szCs w:val="22"/>
              </w:rPr>
              <w:t>Relatório:</w:t>
            </w:r>
          </w:p>
          <w:p w14:paraId="6755DB49" w14:textId="77777777" w:rsidR="006B6765" w:rsidRDefault="006B6765" w:rsidP="006B6765"/>
          <w:p w14:paraId="63CA79BA" w14:textId="77777777" w:rsidR="006B6765" w:rsidRDefault="006B6765" w:rsidP="006B6765">
            <w:pPr>
              <w:pStyle w:val="NormalWeb"/>
              <w:spacing w:before="0" w:beforeAutospacing="0" w:after="0" w:afterAutospacing="0"/>
            </w:pPr>
            <w:r>
              <w:rPr>
                <w:rFonts w:ascii="Arial" w:hAnsi="Arial" w:cs="Arial"/>
                <w:color w:val="000000"/>
                <w:sz w:val="22"/>
                <w:szCs w:val="22"/>
              </w:rPr>
              <w:t>    O site pesquisado é uma e-store, com foco na venda de diversos tipos de produtos para pets. Os fundadores da Toro Pets são profissionais com décadas de experiência em comércio e trabalham também no desenvolvimento de produtos, logística e distribuição.</w:t>
            </w:r>
          </w:p>
          <w:p w14:paraId="69ACB839" w14:textId="77777777" w:rsidR="006B6765" w:rsidRDefault="006B6765" w:rsidP="006B6765">
            <w:pPr>
              <w:pStyle w:val="NormalWeb"/>
              <w:spacing w:before="0" w:beforeAutospacing="0" w:after="0" w:afterAutospacing="0"/>
            </w:pPr>
            <w:r>
              <w:rPr>
                <w:rFonts w:ascii="Arial" w:hAnsi="Arial" w:cs="Arial"/>
                <w:color w:val="000000"/>
                <w:sz w:val="22"/>
                <w:szCs w:val="22"/>
              </w:rPr>
              <w:t>    A e-store Toro Pets oferece uma grande variedade de produtos que varia entre rações, moda pet, higiene, passeios, brinquedos, conforto, inseticidas, itens de jardim e saúde. A empresa ainda oferece 10% de desconto para clientes novos, fora isso também ofert</w:t>
            </w:r>
            <w:r w:rsidR="00FB0D0C">
              <w:rPr>
                <w:rFonts w:ascii="Arial" w:hAnsi="Arial" w:cs="Arial"/>
                <w:color w:val="000000"/>
                <w:sz w:val="22"/>
                <w:szCs w:val="22"/>
              </w:rPr>
              <w:t>am</w:t>
            </w:r>
            <w:r>
              <w:rPr>
                <w:rFonts w:ascii="Arial" w:hAnsi="Arial" w:cs="Arial"/>
                <w:color w:val="000000"/>
                <w:sz w:val="22"/>
                <w:szCs w:val="22"/>
              </w:rPr>
              <w:t xml:space="preserve"> frete grátis para compras acima de 119,00 reais na região da capital de São Paulo. </w:t>
            </w:r>
          </w:p>
          <w:p w14:paraId="222452E0" w14:textId="77777777" w:rsidR="006B6765" w:rsidRDefault="006B6765" w:rsidP="006B676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A Toro Pets conta com um blog onde periodicamente criam postagens para aproximar o cliente da empresa e fazem o mesmo com seu perfil no Instagram divulgando promoções, dicas para cuidado com pets e curiosidades. Além disso, eles oferecem cupons de descontos para clientes que postarem fotos com seus pets usando a hashtag #conectandopetsepessoas. </w:t>
            </w:r>
          </w:p>
          <w:p w14:paraId="668C31FD" w14:textId="77777777" w:rsidR="006B6765" w:rsidRDefault="006B6765" w:rsidP="006B6765">
            <w:pPr>
              <w:pStyle w:val="NormalWeb"/>
              <w:spacing w:before="0" w:beforeAutospacing="0" w:after="0" w:afterAutospacing="0"/>
              <w:rPr>
                <w:rFonts w:ascii="Arial" w:hAnsi="Arial" w:cs="Arial"/>
                <w:color w:val="000000"/>
                <w:sz w:val="22"/>
                <w:szCs w:val="22"/>
              </w:rPr>
            </w:pPr>
          </w:p>
          <w:p w14:paraId="2B66B637" w14:textId="77777777" w:rsidR="006B6765" w:rsidRDefault="006B6765" w:rsidP="006B6765">
            <w:pPr>
              <w:pStyle w:val="NormalWeb"/>
              <w:spacing w:before="0" w:beforeAutospacing="0" w:after="0" w:afterAutospacing="0"/>
              <w:rPr>
                <w:rFonts w:ascii="Arial" w:hAnsi="Arial" w:cs="Arial"/>
                <w:color w:val="000000"/>
                <w:sz w:val="22"/>
                <w:szCs w:val="22"/>
              </w:rPr>
            </w:pPr>
          </w:p>
          <w:p w14:paraId="1E6926C3" w14:textId="77777777" w:rsidR="006B6765" w:rsidRDefault="006B6765" w:rsidP="006B6765">
            <w:pPr>
              <w:pStyle w:val="NormalWeb"/>
              <w:spacing w:before="0" w:beforeAutospacing="0" w:after="0" w:afterAutospacing="0"/>
              <w:rPr>
                <w:rFonts w:ascii="Arial" w:hAnsi="Arial" w:cs="Arial"/>
                <w:color w:val="000000"/>
                <w:sz w:val="22"/>
                <w:szCs w:val="22"/>
              </w:rPr>
            </w:pPr>
          </w:p>
          <w:p w14:paraId="4300C4F5" w14:textId="77777777" w:rsidR="006B6765" w:rsidRDefault="006B6765" w:rsidP="006B6765">
            <w:pPr>
              <w:pStyle w:val="NormalWeb"/>
              <w:spacing w:before="0" w:beforeAutospacing="0" w:after="0" w:afterAutospacing="0"/>
              <w:rPr>
                <w:rFonts w:ascii="Arial" w:hAnsi="Arial" w:cs="Arial"/>
                <w:color w:val="000000"/>
                <w:sz w:val="22"/>
                <w:szCs w:val="22"/>
              </w:rPr>
            </w:pPr>
            <w:r w:rsidRPr="00A47899">
              <w:rPr>
                <w:rFonts w:ascii="Calibri" w:hAnsi="Calibri" w:cs="Calibri"/>
                <w:b/>
                <w:bCs/>
                <w:color w:val="000000"/>
                <w:sz w:val="28"/>
                <w:szCs w:val="28"/>
              </w:rPr>
              <w:t>Nome: Marcus Vinicius Batista Monteiro</w:t>
            </w:r>
          </w:p>
          <w:p w14:paraId="0F90B4BD" w14:textId="77777777" w:rsidR="006B6765" w:rsidRDefault="006B6765" w:rsidP="006B6765">
            <w:pPr>
              <w:pStyle w:val="NormalWeb"/>
              <w:spacing w:before="0" w:beforeAutospacing="0" w:after="0" w:afterAutospacing="0"/>
              <w:rPr>
                <w:rFonts w:ascii="Arial" w:hAnsi="Arial" w:cs="Arial"/>
                <w:color w:val="000000"/>
                <w:sz w:val="22"/>
                <w:szCs w:val="22"/>
              </w:rPr>
            </w:pPr>
          </w:p>
          <w:p w14:paraId="3D725FF2" w14:textId="77777777" w:rsidR="006B6765" w:rsidRDefault="006B6765" w:rsidP="006B676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Site pesquisado:  </w:t>
            </w:r>
            <w:hyperlink r:id="rId16" w:history="1">
              <w:r w:rsidRPr="00C75C5C">
                <w:rPr>
                  <w:rStyle w:val="Hyperlink"/>
                  <w:rFonts w:ascii="Arial" w:hAnsi="Arial" w:cs="Arial"/>
                  <w:sz w:val="22"/>
                  <w:szCs w:val="22"/>
                </w:rPr>
                <w:t>https://www.royalpets.com.br</w:t>
              </w:r>
            </w:hyperlink>
          </w:p>
          <w:p w14:paraId="67D7A3F9" w14:textId="77777777" w:rsidR="006B6765" w:rsidRDefault="006B6765" w:rsidP="006B6765">
            <w:pPr>
              <w:pStyle w:val="NormalWeb"/>
              <w:spacing w:before="0" w:beforeAutospacing="0" w:after="0" w:afterAutospacing="0"/>
              <w:rPr>
                <w:rFonts w:ascii="Arial" w:hAnsi="Arial" w:cs="Arial"/>
                <w:color w:val="000000"/>
                <w:sz w:val="22"/>
                <w:szCs w:val="22"/>
              </w:rPr>
            </w:pPr>
          </w:p>
          <w:p w14:paraId="56BA7839" w14:textId="77777777" w:rsidR="006B6765" w:rsidRDefault="006B6765" w:rsidP="006B676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Nome Fantasia: Royalpets</w:t>
            </w:r>
          </w:p>
          <w:p w14:paraId="4AA30AB5" w14:textId="77777777" w:rsidR="006B6765" w:rsidRDefault="006B6765" w:rsidP="006B6765">
            <w:pPr>
              <w:pStyle w:val="NormalWeb"/>
              <w:spacing w:before="0" w:beforeAutospacing="0" w:after="0" w:afterAutospacing="0"/>
              <w:rPr>
                <w:rFonts w:ascii="Arial" w:hAnsi="Arial" w:cs="Arial"/>
                <w:color w:val="000000"/>
                <w:sz w:val="22"/>
                <w:szCs w:val="22"/>
              </w:rPr>
            </w:pPr>
          </w:p>
          <w:p w14:paraId="6BDEA016" w14:textId="77777777" w:rsidR="006B6765" w:rsidRDefault="006B6765" w:rsidP="006B676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Mapa do Site:</w:t>
            </w:r>
          </w:p>
          <w:p w14:paraId="56B06021" w14:textId="77777777" w:rsidR="006B6765" w:rsidRDefault="006B6765" w:rsidP="006B6765">
            <w:pPr>
              <w:pStyle w:val="NormalWeb"/>
              <w:spacing w:before="0" w:beforeAutospacing="0" w:after="0" w:afterAutospacing="0"/>
              <w:rPr>
                <w:rFonts w:ascii="Arial" w:hAnsi="Arial" w:cs="Arial"/>
                <w:color w:val="000000"/>
                <w:sz w:val="22"/>
                <w:szCs w:val="22"/>
              </w:rPr>
            </w:pPr>
          </w:p>
          <w:p w14:paraId="4764C0CF" w14:textId="77777777" w:rsidR="006B6765" w:rsidRDefault="006B6765" w:rsidP="006B676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MARCAS;</w:t>
            </w:r>
          </w:p>
          <w:p w14:paraId="7F459179" w14:textId="77777777" w:rsidR="006B6765" w:rsidRDefault="006B6765" w:rsidP="006B676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PRODUTOS;</w:t>
            </w:r>
          </w:p>
          <w:p w14:paraId="2AEACBB7" w14:textId="77777777" w:rsidR="006B6765" w:rsidRDefault="006B6765" w:rsidP="006B676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LANÇAMENTOS</w:t>
            </w:r>
          </w:p>
          <w:p w14:paraId="0C95EF98" w14:textId="77777777" w:rsidR="006B6765" w:rsidRDefault="006B6765" w:rsidP="006B676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REDE SOCIAIS</w:t>
            </w:r>
          </w:p>
          <w:p w14:paraId="6F1551F6" w14:textId="77777777" w:rsidR="006B6765" w:rsidRDefault="006B6765" w:rsidP="006B6765">
            <w:pPr>
              <w:pStyle w:val="NormalWeb"/>
              <w:spacing w:before="0" w:beforeAutospacing="0" w:after="0" w:afterAutospacing="0"/>
              <w:rPr>
                <w:rFonts w:ascii="Arial" w:hAnsi="Arial" w:cs="Arial"/>
                <w:color w:val="000000"/>
                <w:sz w:val="22"/>
                <w:szCs w:val="22"/>
              </w:rPr>
            </w:pPr>
          </w:p>
          <w:p w14:paraId="1FF64FF7" w14:textId="77777777" w:rsidR="006B6765" w:rsidRDefault="006B6765" w:rsidP="006B676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Relatório:</w:t>
            </w:r>
          </w:p>
          <w:p w14:paraId="47668B79" w14:textId="77777777" w:rsidR="006B6765" w:rsidRDefault="006B6765" w:rsidP="006B676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   </w:t>
            </w:r>
          </w:p>
          <w:p w14:paraId="44018B81" w14:textId="77777777" w:rsidR="006B6765" w:rsidRDefault="006B6765" w:rsidP="006B676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     No local,</w:t>
            </w:r>
            <w:r w:rsidR="00FB0D0C">
              <w:rPr>
                <w:rFonts w:ascii="Arial" w:hAnsi="Arial" w:cs="Arial"/>
                <w:color w:val="000000"/>
                <w:sz w:val="22"/>
                <w:szCs w:val="22"/>
              </w:rPr>
              <w:t xml:space="preserve"> </w:t>
            </w:r>
            <w:r>
              <w:rPr>
                <w:rFonts w:ascii="Arial" w:hAnsi="Arial" w:cs="Arial"/>
                <w:color w:val="000000"/>
                <w:sz w:val="22"/>
                <w:szCs w:val="22"/>
              </w:rPr>
              <w:t>desenvolvemos o centro administrativo da loja virtual onde estão instaladas as estruturas para um ex</w:t>
            </w:r>
            <w:r w:rsidR="00FB0D0C">
              <w:rPr>
                <w:rFonts w:ascii="Arial" w:hAnsi="Arial" w:cs="Arial"/>
                <w:color w:val="000000"/>
                <w:sz w:val="22"/>
                <w:szCs w:val="22"/>
              </w:rPr>
              <w:t>c</w:t>
            </w:r>
            <w:r>
              <w:rPr>
                <w:rFonts w:ascii="Arial" w:hAnsi="Arial" w:cs="Arial"/>
                <w:color w:val="000000"/>
                <w:sz w:val="22"/>
                <w:szCs w:val="22"/>
              </w:rPr>
              <w:t>elente atendimento ao cliente.</w:t>
            </w:r>
          </w:p>
          <w:p w14:paraId="0A51B8F2" w14:textId="77777777" w:rsidR="006B6765" w:rsidRDefault="006B6765" w:rsidP="006B676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    O intuito da empresa é desenvolver um portal altamente acolhedor e de fácil acesso para que os cliente</w:t>
            </w:r>
            <w:r w:rsidR="00FB0D0C">
              <w:rPr>
                <w:rFonts w:ascii="Arial" w:hAnsi="Arial" w:cs="Arial"/>
                <w:color w:val="000000"/>
                <w:sz w:val="22"/>
                <w:szCs w:val="22"/>
              </w:rPr>
              <w:t>s</w:t>
            </w:r>
            <w:r>
              <w:rPr>
                <w:rFonts w:ascii="Arial" w:hAnsi="Arial" w:cs="Arial"/>
                <w:color w:val="000000"/>
                <w:sz w:val="22"/>
                <w:szCs w:val="22"/>
              </w:rPr>
              <w:t xml:space="preserve"> encontrem os materia</w:t>
            </w:r>
            <w:r w:rsidR="00FB0D0C">
              <w:rPr>
                <w:rFonts w:ascii="Arial" w:hAnsi="Arial" w:cs="Arial"/>
                <w:color w:val="000000"/>
                <w:sz w:val="22"/>
                <w:szCs w:val="22"/>
              </w:rPr>
              <w:t>i</w:t>
            </w:r>
            <w:r>
              <w:rPr>
                <w:rFonts w:ascii="Arial" w:hAnsi="Arial" w:cs="Arial"/>
                <w:color w:val="000000"/>
                <w:sz w:val="22"/>
                <w:szCs w:val="22"/>
              </w:rPr>
              <w:t>s desejados com preços acessíveis.</w:t>
            </w:r>
          </w:p>
          <w:p w14:paraId="7C30D0A9" w14:textId="77777777" w:rsidR="006B6765" w:rsidRDefault="006B6765" w:rsidP="006B676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    Eles oferecem v</w:t>
            </w:r>
            <w:r w:rsidR="00FB0D0C">
              <w:rPr>
                <w:rFonts w:ascii="Arial" w:hAnsi="Arial" w:cs="Arial"/>
                <w:color w:val="000000"/>
                <w:sz w:val="22"/>
                <w:szCs w:val="22"/>
              </w:rPr>
              <w:t>á</w:t>
            </w:r>
            <w:r>
              <w:rPr>
                <w:rFonts w:ascii="Arial" w:hAnsi="Arial" w:cs="Arial"/>
                <w:color w:val="000000"/>
                <w:sz w:val="22"/>
                <w:szCs w:val="22"/>
              </w:rPr>
              <w:t>rias dicas e novidades nas redes sociais (instagram, twitter e facebook).</w:t>
            </w:r>
          </w:p>
          <w:p w14:paraId="77C1DECC" w14:textId="77777777" w:rsidR="006B6765" w:rsidRDefault="006B6765" w:rsidP="006B6765">
            <w:pPr>
              <w:rPr>
                <w:rFonts w:ascii="Calibri" w:hAnsi="Calibri"/>
                <w:color w:val="FF0000"/>
              </w:rPr>
            </w:pPr>
          </w:p>
          <w:p w14:paraId="638D3E9B" w14:textId="77777777" w:rsidR="009D7E86" w:rsidRDefault="009D7E86" w:rsidP="00CA6B10">
            <w:pPr>
              <w:jc w:val="center"/>
              <w:rPr>
                <w:rFonts w:ascii="Calibri" w:hAnsi="Calibri"/>
              </w:rPr>
            </w:pPr>
          </w:p>
          <w:p w14:paraId="3CA79BF2" w14:textId="77777777" w:rsidR="005E475F" w:rsidRDefault="005E475F" w:rsidP="00CA6B10">
            <w:pPr>
              <w:jc w:val="center"/>
              <w:rPr>
                <w:rFonts w:ascii="Calibri" w:hAnsi="Calibri"/>
              </w:rPr>
            </w:pPr>
          </w:p>
          <w:p w14:paraId="05167260" w14:textId="77777777" w:rsidR="005E475F" w:rsidRDefault="005E475F" w:rsidP="00CA6B10">
            <w:pPr>
              <w:jc w:val="center"/>
              <w:rPr>
                <w:rFonts w:ascii="Calibri" w:hAnsi="Calibri"/>
              </w:rPr>
            </w:pPr>
          </w:p>
          <w:p w14:paraId="492E9016" w14:textId="77777777" w:rsidR="005E475F" w:rsidRDefault="005E475F" w:rsidP="00CA6B10">
            <w:pPr>
              <w:jc w:val="center"/>
              <w:rPr>
                <w:rFonts w:ascii="Calibri" w:hAnsi="Calibri"/>
              </w:rPr>
            </w:pPr>
          </w:p>
          <w:p w14:paraId="1A5A7336" w14:textId="77777777" w:rsidR="005E475F" w:rsidRDefault="005E475F" w:rsidP="00CA6B10">
            <w:pPr>
              <w:jc w:val="center"/>
              <w:rPr>
                <w:rFonts w:ascii="Calibri" w:hAnsi="Calibri"/>
              </w:rPr>
            </w:pPr>
          </w:p>
          <w:p w14:paraId="1B02A294" w14:textId="77777777" w:rsidR="005E475F" w:rsidRDefault="005E475F" w:rsidP="00CA6B10">
            <w:pPr>
              <w:jc w:val="center"/>
              <w:rPr>
                <w:rFonts w:ascii="Calibri" w:hAnsi="Calibri"/>
              </w:rPr>
            </w:pPr>
          </w:p>
          <w:p w14:paraId="4F23D7F0" w14:textId="77777777" w:rsidR="005E475F" w:rsidRDefault="005E475F" w:rsidP="00CA6B10">
            <w:pPr>
              <w:jc w:val="center"/>
              <w:rPr>
                <w:rFonts w:ascii="Calibri" w:hAnsi="Calibri"/>
              </w:rPr>
            </w:pPr>
          </w:p>
          <w:p w14:paraId="2D1FF9AA" w14:textId="77777777" w:rsidR="005E475F" w:rsidRDefault="005E475F" w:rsidP="00CA6B10">
            <w:pPr>
              <w:jc w:val="center"/>
              <w:rPr>
                <w:rFonts w:ascii="Calibri" w:hAnsi="Calibri"/>
              </w:rPr>
            </w:pPr>
          </w:p>
          <w:p w14:paraId="3EB9C2AE" w14:textId="77777777" w:rsidR="005E475F" w:rsidRDefault="005E475F" w:rsidP="00CA6B10">
            <w:pPr>
              <w:jc w:val="center"/>
              <w:rPr>
                <w:rFonts w:ascii="Calibri" w:hAnsi="Calibri"/>
              </w:rPr>
            </w:pPr>
          </w:p>
          <w:p w14:paraId="776E5178" w14:textId="77777777" w:rsidR="005E475F" w:rsidRDefault="005E475F" w:rsidP="00CA6B10">
            <w:pPr>
              <w:jc w:val="center"/>
              <w:rPr>
                <w:rFonts w:ascii="Calibri" w:hAnsi="Calibri"/>
              </w:rPr>
            </w:pPr>
          </w:p>
          <w:p w14:paraId="5E3854A4" w14:textId="77777777" w:rsidR="005E475F" w:rsidRDefault="005E475F" w:rsidP="00CA6B10">
            <w:pPr>
              <w:jc w:val="center"/>
              <w:rPr>
                <w:rFonts w:ascii="Calibri" w:hAnsi="Calibri"/>
              </w:rPr>
            </w:pPr>
          </w:p>
          <w:p w14:paraId="3213EEB9" w14:textId="77777777" w:rsidR="005E475F" w:rsidRDefault="005E475F" w:rsidP="00CA6B10">
            <w:pPr>
              <w:jc w:val="center"/>
              <w:rPr>
                <w:rFonts w:ascii="Calibri" w:hAnsi="Calibri"/>
              </w:rPr>
            </w:pPr>
          </w:p>
          <w:p w14:paraId="41B9EC33" w14:textId="77777777" w:rsidR="005E475F" w:rsidRPr="000B3B33" w:rsidRDefault="005E475F" w:rsidP="00CA6B10">
            <w:pPr>
              <w:jc w:val="center"/>
              <w:rPr>
                <w:rFonts w:ascii="Calibri" w:hAnsi="Calibri"/>
              </w:rPr>
            </w:pPr>
          </w:p>
        </w:tc>
      </w:tr>
      <w:tr w:rsidR="009D7E86" w:rsidRPr="000B3B33" w14:paraId="05002AC6" w14:textId="77777777" w:rsidTr="00096755">
        <w:tc>
          <w:tcPr>
            <w:tcW w:w="10058" w:type="dxa"/>
            <w:gridSpan w:val="2"/>
            <w:shd w:val="clear" w:color="auto" w:fill="C0C0C0"/>
          </w:tcPr>
          <w:p w14:paraId="6DA24363" w14:textId="77777777" w:rsidR="009D7E86" w:rsidRPr="000B3B33" w:rsidRDefault="009D7E86" w:rsidP="009D7E86">
            <w:pPr>
              <w:jc w:val="center"/>
              <w:rPr>
                <w:rFonts w:ascii="Calibri" w:hAnsi="Calibri"/>
                <w:b/>
              </w:rPr>
            </w:pPr>
            <w:r w:rsidRPr="000B3B33">
              <w:rPr>
                <w:rFonts w:ascii="Calibri" w:hAnsi="Calibri"/>
                <w:b/>
              </w:rPr>
              <w:lastRenderedPageBreak/>
              <w:t>2.2 - MAPA DO SITE</w:t>
            </w:r>
          </w:p>
        </w:tc>
      </w:tr>
      <w:tr w:rsidR="009D7E86" w:rsidRPr="000B3B33" w14:paraId="6FC4F849" w14:textId="77777777" w:rsidTr="00096755">
        <w:tc>
          <w:tcPr>
            <w:tcW w:w="10058" w:type="dxa"/>
            <w:gridSpan w:val="2"/>
            <w:tcBorders>
              <w:bottom w:val="single" w:sz="4" w:space="0" w:color="auto"/>
            </w:tcBorders>
          </w:tcPr>
          <w:p w14:paraId="7275A081" w14:textId="77777777" w:rsidR="00C135BB" w:rsidRDefault="00C135BB" w:rsidP="00C135BB">
            <w:pPr>
              <w:shd w:val="clear" w:color="auto" w:fill="D9D9D9"/>
              <w:jc w:val="center"/>
              <w:rPr>
                <w:rFonts w:ascii="Calibri" w:hAnsi="Calibri"/>
              </w:rPr>
            </w:pPr>
          </w:p>
          <w:p w14:paraId="259B6602" w14:textId="5209BF39" w:rsidR="009D7E86" w:rsidRDefault="001C6AD1" w:rsidP="00C135BB">
            <w:pPr>
              <w:shd w:val="clear" w:color="auto" w:fill="D9D9D9"/>
              <w:jc w:val="center"/>
              <w:rPr>
                <w:rFonts w:ascii="Calibri" w:hAnsi="Calibri"/>
              </w:rPr>
            </w:pPr>
            <w:r>
              <w:rPr>
                <w:rFonts w:ascii="Calibri" w:hAnsi="Calibri"/>
                <w:noProof/>
              </w:rPr>
              <w:drawing>
                <wp:inline distT="0" distB="0" distL="0" distR="0" wp14:anchorId="27FBE14A" wp14:editId="6542E2F5">
                  <wp:extent cx="5391150" cy="2847975"/>
                  <wp:effectExtent l="0" t="0" r="0" b="0"/>
                  <wp:docPr id="3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14:paraId="55A518FE" w14:textId="77777777" w:rsidR="00C135BB" w:rsidRDefault="00126DA4" w:rsidP="00C135BB">
            <w:pPr>
              <w:shd w:val="clear" w:color="auto" w:fill="D9D9D9"/>
              <w:rPr>
                <w:rFonts w:ascii="Calibri" w:hAnsi="Calibri"/>
              </w:rPr>
            </w:pPr>
            <w:r>
              <w:rPr>
                <w:rFonts w:ascii="Calibri" w:hAnsi="Calibri"/>
              </w:rPr>
              <w:t>‘</w:t>
            </w:r>
          </w:p>
          <w:p w14:paraId="39BC9FF1" w14:textId="77777777" w:rsidR="00C135BB" w:rsidRDefault="00C135BB" w:rsidP="00C135BB">
            <w:pPr>
              <w:shd w:val="clear" w:color="auto" w:fill="D9D9D9"/>
              <w:rPr>
                <w:rFonts w:ascii="Calibri" w:hAnsi="Calibri"/>
              </w:rPr>
            </w:pPr>
          </w:p>
          <w:p w14:paraId="1450A7F6" w14:textId="77777777" w:rsidR="00C135BB" w:rsidRDefault="00C135BB" w:rsidP="00C135BB">
            <w:pPr>
              <w:shd w:val="clear" w:color="auto" w:fill="D9D9D9"/>
              <w:rPr>
                <w:rFonts w:ascii="Calibri" w:hAnsi="Calibri"/>
              </w:rPr>
            </w:pPr>
          </w:p>
          <w:p w14:paraId="75483FD0" w14:textId="77777777" w:rsidR="00C135BB" w:rsidRPr="000B3B33" w:rsidRDefault="00C135BB" w:rsidP="00C135BB">
            <w:pPr>
              <w:shd w:val="clear" w:color="auto" w:fill="D9D9D9"/>
              <w:rPr>
                <w:rFonts w:ascii="Calibri" w:hAnsi="Calibri"/>
              </w:rPr>
            </w:pPr>
          </w:p>
        </w:tc>
      </w:tr>
      <w:tr w:rsidR="009D7E86" w:rsidRPr="000B3B33" w14:paraId="312EA183" w14:textId="77777777" w:rsidTr="00096755">
        <w:tc>
          <w:tcPr>
            <w:tcW w:w="10058" w:type="dxa"/>
            <w:gridSpan w:val="2"/>
            <w:shd w:val="clear" w:color="auto" w:fill="C0C0C0"/>
          </w:tcPr>
          <w:p w14:paraId="7275EDBF" w14:textId="77777777" w:rsidR="009D7E86" w:rsidRPr="000B3B33" w:rsidRDefault="009D7E86" w:rsidP="009D7E86">
            <w:pPr>
              <w:jc w:val="center"/>
              <w:rPr>
                <w:rFonts w:ascii="Calibri" w:hAnsi="Calibri"/>
                <w:b/>
              </w:rPr>
            </w:pPr>
            <w:r w:rsidRPr="000B3B33">
              <w:rPr>
                <w:rFonts w:ascii="Calibri" w:hAnsi="Calibri"/>
                <w:b/>
              </w:rPr>
              <w:t>2.3 - DESCRIÇÕES DAS PÁGINAS DO SITE</w:t>
            </w:r>
          </w:p>
        </w:tc>
      </w:tr>
    </w:tbl>
    <w:p w14:paraId="59937CBA" w14:textId="77777777" w:rsidR="00BA426C" w:rsidRDefault="00BA426C">
      <w:r>
        <w:br w:type="page"/>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6"/>
      </w:tblGrid>
      <w:tr w:rsidR="009D7E86" w:rsidRPr="002B59B3" w14:paraId="0B01056E" w14:textId="77777777" w:rsidTr="00C2625D">
        <w:tc>
          <w:tcPr>
            <w:tcW w:w="10456" w:type="dxa"/>
            <w:tcBorders>
              <w:bottom w:val="single" w:sz="4" w:space="0" w:color="auto"/>
            </w:tcBorders>
            <w:shd w:val="clear" w:color="auto" w:fill="D9D9D9"/>
          </w:tcPr>
          <w:p w14:paraId="64F6F26F" w14:textId="2E825197" w:rsidR="002D0C26" w:rsidRDefault="002D0C26" w:rsidP="008B0997">
            <w:pPr>
              <w:shd w:val="clear" w:color="auto" w:fill="D9D9D9"/>
              <w:rPr>
                <w:rFonts w:ascii="Calibri" w:hAnsi="Calibri"/>
              </w:rPr>
            </w:pPr>
          </w:p>
          <w:p w14:paraId="70BF6FFA" w14:textId="77777777" w:rsidR="009A2C31" w:rsidRDefault="009A2C31" w:rsidP="008B0997">
            <w:pPr>
              <w:shd w:val="clear" w:color="auto" w:fill="D9D9D9"/>
            </w:pPr>
          </w:p>
          <w:p w14:paraId="7B37B9FC" w14:textId="77777777" w:rsidR="002D0C2B" w:rsidRDefault="002D0C2B" w:rsidP="002D0C2B">
            <w:pPr>
              <w:shd w:val="clear" w:color="auto" w:fill="D9D9D9"/>
              <w:jc w:val="center"/>
            </w:pPr>
            <w:r>
              <w:rPr>
                <w:rFonts w:ascii="Calibri" w:hAnsi="Calibri"/>
                <w:b/>
                <w:sz w:val="44"/>
              </w:rPr>
              <w:t>Res</w:t>
            </w:r>
            <w:r w:rsidRPr="002B59B3">
              <w:rPr>
                <w:rFonts w:ascii="Calibri" w:hAnsi="Calibri"/>
                <w:b/>
                <w:sz w:val="44"/>
              </w:rPr>
              <w:t>ponsável</w:t>
            </w:r>
            <w:r w:rsidRPr="002B59B3">
              <w:rPr>
                <w:rFonts w:ascii="Calibri" w:hAnsi="Calibri"/>
                <w:sz w:val="44"/>
              </w:rPr>
              <w:t xml:space="preserve">: </w:t>
            </w:r>
            <w:r w:rsidRPr="002D0C2B">
              <w:rPr>
                <w:rFonts w:ascii="Calibri" w:hAnsi="Calibri"/>
                <w:sz w:val="44"/>
              </w:rPr>
              <w:t>Bruno Proença (25619616)</w:t>
            </w:r>
          </w:p>
          <w:p w14:paraId="23E6F59B" w14:textId="77777777" w:rsidR="002D0C2B" w:rsidRDefault="002D0C2B" w:rsidP="008B0997">
            <w:pPr>
              <w:shd w:val="clear" w:color="auto" w:fill="D9D9D9"/>
            </w:pPr>
          </w:p>
          <w:p w14:paraId="2CB414AA" w14:textId="77777777" w:rsidR="00FD4924" w:rsidRPr="00300006" w:rsidRDefault="00FD4924" w:rsidP="00FD4924">
            <w:r w:rsidRPr="00FD4924">
              <w:rPr>
                <w:b/>
                <w:bCs/>
              </w:rPr>
              <w:t>Nome do arquivo:</w:t>
            </w:r>
            <w:r w:rsidRPr="00300006">
              <w:t xml:space="preserve"> </w:t>
            </w:r>
            <w:r>
              <w:t>Blog.html</w:t>
            </w:r>
          </w:p>
          <w:p w14:paraId="13898A1D" w14:textId="77777777" w:rsidR="00FD4924" w:rsidRPr="00300006" w:rsidRDefault="00FD4924" w:rsidP="00FD4924"/>
          <w:p w14:paraId="1E843189" w14:textId="77777777" w:rsidR="00FD4924" w:rsidRPr="00FD4924" w:rsidRDefault="00FD4924" w:rsidP="00FD4924">
            <w:pPr>
              <w:rPr>
                <w:b/>
                <w:bCs/>
              </w:rPr>
            </w:pPr>
            <w:r w:rsidRPr="00FD4924">
              <w:rPr>
                <w:b/>
                <w:bCs/>
              </w:rPr>
              <w:t>Descrição:</w:t>
            </w:r>
          </w:p>
          <w:p w14:paraId="506D14AF" w14:textId="77777777" w:rsidR="00FD4924" w:rsidRPr="00300006" w:rsidRDefault="00FD4924" w:rsidP="00FD4924">
            <w:r w:rsidRPr="00300006">
              <w:t xml:space="preserve"> Assuntos mais pertinentes sobres os pets atualmente, aumentar o conhecimento sobres os animais, e também podendo informar sobre a segurança do seu pets  avisando sobre.</w:t>
            </w:r>
          </w:p>
          <w:p w14:paraId="03BF5518" w14:textId="77777777" w:rsidR="00FD4924" w:rsidRPr="00300006" w:rsidRDefault="00FD4924" w:rsidP="00FD4924"/>
          <w:p w14:paraId="5E303330" w14:textId="77777777" w:rsidR="00FD4924" w:rsidRPr="00FD4924" w:rsidRDefault="00FD4924" w:rsidP="00FD4924">
            <w:pPr>
              <w:rPr>
                <w:b/>
                <w:bCs/>
              </w:rPr>
            </w:pPr>
            <w:r w:rsidRPr="00FD4924">
              <w:rPr>
                <w:b/>
                <w:bCs/>
              </w:rPr>
              <w:t>Fonte de pesquisa:</w:t>
            </w:r>
          </w:p>
          <w:p w14:paraId="7A289E7D" w14:textId="77777777" w:rsidR="00FD4924" w:rsidRPr="00300006" w:rsidRDefault="00FD4924" w:rsidP="00FD4924"/>
          <w:p w14:paraId="03550A64" w14:textId="77777777" w:rsidR="00FD4924" w:rsidRPr="00300006" w:rsidRDefault="00FD4924" w:rsidP="00FD4924">
            <w:r w:rsidRPr="00300006">
              <w:t>Animal farma:</w:t>
            </w:r>
          </w:p>
          <w:p w14:paraId="707C3DDF" w14:textId="77777777" w:rsidR="00FD4924" w:rsidRPr="00300006" w:rsidRDefault="00610C0B" w:rsidP="00FD4924">
            <w:hyperlink r:id="rId18" w:history="1">
              <w:r w:rsidR="00FD4924" w:rsidRPr="00300006">
                <w:rPr>
                  <w:rStyle w:val="Hyperlink"/>
                </w:rPr>
                <w:t>https://www.animalfarma.com.br/blog-animal-farma/</w:t>
              </w:r>
            </w:hyperlink>
          </w:p>
          <w:p w14:paraId="695E7FE9" w14:textId="77777777" w:rsidR="00FD4924" w:rsidRPr="00300006" w:rsidRDefault="00FD4924" w:rsidP="00FD4924"/>
          <w:p w14:paraId="695DEDC6" w14:textId="77777777" w:rsidR="00FD4924" w:rsidRPr="00300006" w:rsidRDefault="00FD4924" w:rsidP="00FD4924">
            <w:r w:rsidRPr="00300006">
              <w:t>Petz</w:t>
            </w:r>
          </w:p>
          <w:p w14:paraId="5377C6DB" w14:textId="77777777" w:rsidR="00FD4924" w:rsidRDefault="00610C0B" w:rsidP="00FD4924">
            <w:pPr>
              <w:rPr>
                <w:rStyle w:val="Hyperlink"/>
              </w:rPr>
            </w:pPr>
            <w:hyperlink r:id="rId19" w:history="1">
              <w:r w:rsidR="00FD4924" w:rsidRPr="00300006">
                <w:rPr>
                  <w:rStyle w:val="Hyperlink"/>
                </w:rPr>
                <w:t>https://www.petz.com.br/blog/</w:t>
              </w:r>
            </w:hyperlink>
          </w:p>
          <w:p w14:paraId="3514980D" w14:textId="77777777" w:rsidR="00FD4924" w:rsidRPr="00300006" w:rsidRDefault="00FD4924" w:rsidP="00FD4924"/>
          <w:p w14:paraId="7219F20D" w14:textId="77777777" w:rsidR="00FD4924" w:rsidRPr="00300006" w:rsidRDefault="00FD4924" w:rsidP="00FD4924"/>
          <w:p w14:paraId="6867D9ED" w14:textId="77777777" w:rsidR="00FD4924" w:rsidRPr="00300006" w:rsidRDefault="00FD4924" w:rsidP="00FD4924">
            <w:r w:rsidRPr="00300006">
              <w:t>Centro veterinário seres:</w:t>
            </w:r>
          </w:p>
          <w:p w14:paraId="73204704" w14:textId="77777777" w:rsidR="00FD4924" w:rsidRDefault="00610C0B" w:rsidP="00FD4924">
            <w:pPr>
              <w:rPr>
                <w:rStyle w:val="Hyperlink"/>
              </w:rPr>
            </w:pPr>
            <w:hyperlink r:id="rId20" w:history="1">
              <w:r w:rsidR="00FD4924" w:rsidRPr="00300006">
                <w:rPr>
                  <w:rStyle w:val="Hyperlink"/>
                </w:rPr>
                <w:t>https://seres.vet/?gclid=Cj0KCQjw1a6EBhC0ARIsAOiTkrE73EJg8dvzpHia_N-LWzw8dr-tIhsWXpzi2INwjwYOj6EpRfLxBeMaAhZeEALw_wcB</w:t>
              </w:r>
            </w:hyperlink>
          </w:p>
          <w:p w14:paraId="38515033" w14:textId="77777777" w:rsidR="00FD4924" w:rsidRDefault="00FD4924" w:rsidP="00FD4924">
            <w:pPr>
              <w:rPr>
                <w:rStyle w:val="Hyperlink"/>
              </w:rPr>
            </w:pPr>
          </w:p>
          <w:p w14:paraId="227E9629" w14:textId="77777777" w:rsidR="00FD4924" w:rsidRDefault="00FD4924" w:rsidP="00FD4924">
            <w:r>
              <w:t>Cobasi</w:t>
            </w:r>
          </w:p>
          <w:p w14:paraId="6D53705E" w14:textId="77777777" w:rsidR="00FD4924" w:rsidRDefault="00610C0B" w:rsidP="00FD4924">
            <w:pPr>
              <w:rPr>
                <w:rStyle w:val="Hyperlink"/>
              </w:rPr>
            </w:pPr>
            <w:hyperlink r:id="rId21" w:history="1">
              <w:r w:rsidR="00FD4924" w:rsidRPr="00D66695">
                <w:rPr>
                  <w:rStyle w:val="Hyperlink"/>
                </w:rPr>
                <w:t>https://www.cobasi.com.br/?gclid=CjwKCAjw1uiEBhBzEiwAO9B_HSt6exmc0P-JvR4_Ai0o0LcrAR-HyAQYybkWi5UnauJGT6vx9hxJJBoCyokQAvD_BwE</w:t>
              </w:r>
            </w:hyperlink>
          </w:p>
          <w:p w14:paraId="350ABF4F" w14:textId="77777777" w:rsidR="00FD4924" w:rsidRDefault="00FD4924" w:rsidP="00FD4924">
            <w:pPr>
              <w:rPr>
                <w:rStyle w:val="Hyperlink"/>
              </w:rPr>
            </w:pPr>
          </w:p>
          <w:p w14:paraId="785A0898" w14:textId="77777777" w:rsidR="00FD4924" w:rsidRDefault="00FD4924" w:rsidP="00FD4924">
            <w:pPr>
              <w:rPr>
                <w:rStyle w:val="Hyperlink"/>
              </w:rPr>
            </w:pPr>
          </w:p>
          <w:p w14:paraId="7E3FF47C" w14:textId="77777777" w:rsidR="00FD4924" w:rsidRPr="00FD4924" w:rsidRDefault="00FD4924" w:rsidP="00FD4924">
            <w:pPr>
              <w:rPr>
                <w:b/>
                <w:bCs/>
              </w:rPr>
            </w:pPr>
            <w:r w:rsidRPr="00FD4924">
              <w:rPr>
                <w:b/>
                <w:bCs/>
              </w:rPr>
              <w:t xml:space="preserve">Imagem utilizada </w:t>
            </w:r>
          </w:p>
          <w:p w14:paraId="76933B6B" w14:textId="77777777" w:rsidR="00FD4924" w:rsidRPr="00EC179D" w:rsidRDefault="00FD4924" w:rsidP="00FD4924">
            <w:pPr>
              <w:rPr>
                <w:rStyle w:val="Hyperlink"/>
              </w:rPr>
            </w:pPr>
          </w:p>
          <w:p w14:paraId="095B7A2D" w14:textId="77777777" w:rsidR="00FD4924" w:rsidRDefault="00FD4924" w:rsidP="00FD4924">
            <w:pPr>
              <w:rPr>
                <w:rStyle w:val="Hyperlink"/>
              </w:rPr>
            </w:pPr>
          </w:p>
          <w:p w14:paraId="156ABF08" w14:textId="77777777" w:rsidR="00FD4924" w:rsidRDefault="00FD4924" w:rsidP="00FD4924">
            <w:r>
              <w:rPr>
                <w:noProof/>
              </w:rPr>
              <w:drawing>
                <wp:inline distT="0" distB="0" distL="0" distR="0" wp14:anchorId="4C73020D" wp14:editId="7322868F">
                  <wp:extent cx="1914525" cy="23907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4525" cy="2390775"/>
                          </a:xfrm>
                          <a:prstGeom prst="rect">
                            <a:avLst/>
                          </a:prstGeom>
                          <a:noFill/>
                          <a:ln>
                            <a:noFill/>
                          </a:ln>
                        </pic:spPr>
                      </pic:pic>
                    </a:graphicData>
                  </a:graphic>
                </wp:inline>
              </w:drawing>
            </w:r>
          </w:p>
          <w:p w14:paraId="3B2F4F9A" w14:textId="77777777" w:rsidR="00FD4924" w:rsidRDefault="00FD4924" w:rsidP="00FD4924">
            <w:r>
              <w:t>Tipo de imagem</w:t>
            </w:r>
          </w:p>
          <w:p w14:paraId="210D9B8B" w14:textId="77777777" w:rsidR="00FD4924" w:rsidRDefault="00FD4924" w:rsidP="00FD4924">
            <w:r>
              <w:t xml:space="preserve">-Gratuita não precisa atribuir </w:t>
            </w:r>
          </w:p>
          <w:p w14:paraId="2214D9BF" w14:textId="77777777" w:rsidR="00FD4924" w:rsidRDefault="00FD4924" w:rsidP="00FD4924">
            <w:r>
              <w:t>Disponível em:</w:t>
            </w:r>
            <w:r w:rsidRPr="00EC179D">
              <w:t xml:space="preserve"> </w:t>
            </w:r>
            <w:hyperlink r:id="rId23" w:history="1">
              <w:r w:rsidRPr="00057DEB">
                <w:rPr>
                  <w:rStyle w:val="Hyperlink"/>
                </w:rPr>
                <w:t>https://meupet.elanco.com/pt-br/novos-tutores/comportamento-dos-gatos/</w:t>
              </w:r>
            </w:hyperlink>
            <w:r>
              <w:t xml:space="preserve">  </w:t>
            </w:r>
          </w:p>
          <w:p w14:paraId="14F23B59" w14:textId="77777777" w:rsidR="00FD4924" w:rsidRDefault="00FD4924" w:rsidP="00FD4924">
            <w:r>
              <w:t xml:space="preserve">Imagem utilizada </w:t>
            </w:r>
          </w:p>
          <w:p w14:paraId="2BDB7955" w14:textId="77777777" w:rsidR="00FD4924" w:rsidRDefault="00FD4924" w:rsidP="00FD4924">
            <w:r>
              <w:rPr>
                <w:noProof/>
              </w:rPr>
              <w:lastRenderedPageBreak/>
              <w:drawing>
                <wp:inline distT="0" distB="0" distL="0" distR="0" wp14:anchorId="0E9113FD" wp14:editId="6EB88415">
                  <wp:extent cx="5400040" cy="3862705"/>
                  <wp:effectExtent l="0" t="0" r="0" b="4445"/>
                  <wp:docPr id="14" name="Imagem 14" descr="Fases da Vida de um Cachorro - Entenda cada 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es da Vida de um Cachorro - Entenda cada Um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862705"/>
                          </a:xfrm>
                          <a:prstGeom prst="rect">
                            <a:avLst/>
                          </a:prstGeom>
                          <a:noFill/>
                          <a:ln>
                            <a:noFill/>
                          </a:ln>
                        </pic:spPr>
                      </pic:pic>
                    </a:graphicData>
                  </a:graphic>
                </wp:inline>
              </w:drawing>
            </w:r>
          </w:p>
          <w:p w14:paraId="1DCA8DF8" w14:textId="77777777" w:rsidR="00FD4924" w:rsidRDefault="00FD4924" w:rsidP="00FD4924">
            <w:r>
              <w:t>Tipo de imagem</w:t>
            </w:r>
          </w:p>
          <w:p w14:paraId="7EB51FA2" w14:textId="77777777" w:rsidR="00FD4924" w:rsidRDefault="00FD4924" w:rsidP="00FD4924">
            <w:r>
              <w:t xml:space="preserve">-Gratuita não precisa atribuir </w:t>
            </w:r>
          </w:p>
          <w:p w14:paraId="058B8111" w14:textId="77777777" w:rsidR="00FD4924" w:rsidRDefault="00FD4924" w:rsidP="00FD4924">
            <w:r>
              <w:t xml:space="preserve">Disponível em: </w:t>
            </w:r>
            <w:hyperlink r:id="rId25" w:history="1">
              <w:r w:rsidRPr="00057DEB">
                <w:rPr>
                  <w:rStyle w:val="Hyperlink"/>
                </w:rPr>
                <w:t>https://meupet.elanco.com/pt-br/saude/fases-da-vida-de-um-cachorro/</w:t>
              </w:r>
            </w:hyperlink>
            <w:r>
              <w:t xml:space="preserve"> </w:t>
            </w:r>
          </w:p>
          <w:p w14:paraId="53E31C5A" w14:textId="77777777" w:rsidR="00FD4924" w:rsidRDefault="00FD4924" w:rsidP="00FD4924"/>
          <w:p w14:paraId="4AC384DB" w14:textId="77777777" w:rsidR="00FD4924" w:rsidRPr="00300006" w:rsidRDefault="00FD4924" w:rsidP="00FD4924"/>
          <w:p w14:paraId="49CCAF6F" w14:textId="77777777" w:rsidR="00FD4924" w:rsidRDefault="00FD4924" w:rsidP="00FD4924"/>
          <w:p w14:paraId="50912FD2" w14:textId="77777777" w:rsidR="002D0C2B" w:rsidRDefault="002D0C2B" w:rsidP="00986AE4">
            <w:pPr>
              <w:shd w:val="clear" w:color="auto" w:fill="D9D9D9"/>
              <w:jc w:val="center"/>
              <w:rPr>
                <w:rFonts w:ascii="Calibri" w:hAnsi="Calibri"/>
                <w:b/>
                <w:sz w:val="44"/>
              </w:rPr>
            </w:pPr>
          </w:p>
          <w:p w14:paraId="6CE47E14" w14:textId="77777777" w:rsidR="002D0C2B" w:rsidRDefault="002D0C2B" w:rsidP="00986AE4">
            <w:pPr>
              <w:shd w:val="clear" w:color="auto" w:fill="D9D9D9"/>
              <w:jc w:val="center"/>
              <w:rPr>
                <w:rFonts w:ascii="Calibri" w:hAnsi="Calibri"/>
                <w:b/>
                <w:sz w:val="44"/>
              </w:rPr>
            </w:pPr>
          </w:p>
          <w:p w14:paraId="14C5A999" w14:textId="77777777" w:rsidR="00D954C6" w:rsidRDefault="00D954C6" w:rsidP="00986AE4">
            <w:pPr>
              <w:shd w:val="clear" w:color="auto" w:fill="D9D9D9"/>
              <w:jc w:val="center"/>
              <w:rPr>
                <w:rFonts w:ascii="Calibri" w:hAnsi="Calibri"/>
              </w:rPr>
            </w:pPr>
            <w:r>
              <w:rPr>
                <w:rFonts w:ascii="Calibri" w:hAnsi="Calibri"/>
                <w:b/>
                <w:sz w:val="44"/>
              </w:rPr>
              <w:t>Res</w:t>
            </w:r>
            <w:r w:rsidRPr="002B59B3">
              <w:rPr>
                <w:rFonts w:ascii="Calibri" w:hAnsi="Calibri"/>
                <w:b/>
                <w:sz w:val="44"/>
              </w:rPr>
              <w:t>ponsável</w:t>
            </w:r>
            <w:r w:rsidRPr="002B59B3">
              <w:rPr>
                <w:rFonts w:ascii="Calibri" w:hAnsi="Calibri"/>
                <w:sz w:val="44"/>
              </w:rPr>
              <w:t xml:space="preserve">: </w:t>
            </w:r>
            <w:r>
              <w:rPr>
                <w:rFonts w:ascii="Calibri" w:hAnsi="Calibri"/>
                <w:sz w:val="44"/>
              </w:rPr>
              <w:t>Felipe Luís Saraiva Novo Rocha</w:t>
            </w:r>
            <w:r w:rsidR="00606083">
              <w:rPr>
                <w:rFonts w:ascii="Calibri" w:hAnsi="Calibri"/>
                <w:sz w:val="44"/>
              </w:rPr>
              <w:t xml:space="preserve"> </w:t>
            </w:r>
            <w:r w:rsidR="00606083" w:rsidRPr="00606083">
              <w:rPr>
                <w:rFonts w:ascii="Calibri" w:hAnsi="Calibri"/>
                <w:sz w:val="44"/>
              </w:rPr>
              <w:t>(26455099)</w:t>
            </w:r>
          </w:p>
          <w:p w14:paraId="7E080E72" w14:textId="77777777" w:rsidR="00D954C6" w:rsidRDefault="00D954C6" w:rsidP="00D954C6">
            <w:pPr>
              <w:shd w:val="clear" w:color="auto" w:fill="D9D9D9"/>
              <w:rPr>
                <w:rFonts w:ascii="Calibri" w:hAnsi="Calibri"/>
              </w:rPr>
            </w:pPr>
          </w:p>
          <w:p w14:paraId="161F30A4" w14:textId="77777777" w:rsidR="00986AE4" w:rsidRDefault="00986AE4" w:rsidP="00D954C6">
            <w:pPr>
              <w:rPr>
                <w:b/>
                <w:bCs/>
              </w:rPr>
            </w:pPr>
          </w:p>
          <w:p w14:paraId="4599B58E" w14:textId="77777777" w:rsidR="00D954C6" w:rsidRPr="00986AE4" w:rsidRDefault="00D954C6" w:rsidP="00D954C6">
            <w:pPr>
              <w:rPr>
                <w:b/>
                <w:bCs/>
              </w:rPr>
            </w:pPr>
            <w:r w:rsidRPr="00986AE4">
              <w:rPr>
                <w:b/>
                <w:bCs/>
              </w:rPr>
              <w:t xml:space="preserve">Página: </w:t>
            </w:r>
            <w:r>
              <w:t>Trabalhos Voluntários</w:t>
            </w:r>
          </w:p>
          <w:p w14:paraId="34D6E858" w14:textId="77777777" w:rsidR="00D954C6" w:rsidRDefault="00D954C6" w:rsidP="00D954C6"/>
          <w:p w14:paraId="339C570E" w14:textId="77777777" w:rsidR="00D954C6" w:rsidRPr="00986AE4" w:rsidRDefault="00D954C6" w:rsidP="00D954C6">
            <w:pPr>
              <w:rPr>
                <w:b/>
                <w:bCs/>
              </w:rPr>
            </w:pPr>
            <w:r w:rsidRPr="00986AE4">
              <w:rPr>
                <w:b/>
                <w:bCs/>
              </w:rPr>
              <w:t xml:space="preserve">Nome do arquivo: </w:t>
            </w:r>
            <w:r w:rsidR="00986AE4" w:rsidRPr="00986AE4">
              <w:t>trab-</w:t>
            </w:r>
            <w:r w:rsidRPr="00986AE4">
              <w:t>voluntario.html</w:t>
            </w:r>
          </w:p>
          <w:p w14:paraId="0FC47AD2" w14:textId="77777777" w:rsidR="00D954C6" w:rsidRDefault="00D954C6" w:rsidP="00D954C6"/>
          <w:p w14:paraId="7FA88FBE" w14:textId="77777777" w:rsidR="00D954C6" w:rsidRPr="00986AE4" w:rsidRDefault="00D954C6" w:rsidP="00D954C6">
            <w:pPr>
              <w:rPr>
                <w:b/>
                <w:bCs/>
              </w:rPr>
            </w:pPr>
            <w:r w:rsidRPr="00986AE4">
              <w:rPr>
                <w:b/>
                <w:bCs/>
              </w:rPr>
              <w:t xml:space="preserve">Descrição: </w:t>
            </w:r>
          </w:p>
          <w:p w14:paraId="009F7AD7" w14:textId="77777777" w:rsidR="00D954C6" w:rsidRDefault="00D954C6" w:rsidP="00D954C6"/>
          <w:p w14:paraId="013845AD" w14:textId="77777777" w:rsidR="00D954C6" w:rsidRDefault="00D954C6" w:rsidP="00D954C6">
            <w:r>
              <w:t>Descrever os projetos sociais realizados pelo Chavoso Pet, convidando membros em potencial a realizarem seu cadastro para possíveis trabalhos futuros.</w:t>
            </w:r>
          </w:p>
          <w:p w14:paraId="66D5C0D5" w14:textId="77777777" w:rsidR="00D954C6" w:rsidRDefault="00D954C6" w:rsidP="00D954C6"/>
          <w:p w14:paraId="31539F8E" w14:textId="77777777" w:rsidR="00D954C6" w:rsidRPr="00986AE4" w:rsidRDefault="00D954C6" w:rsidP="00D954C6">
            <w:pPr>
              <w:rPr>
                <w:b/>
                <w:bCs/>
              </w:rPr>
            </w:pPr>
            <w:r w:rsidRPr="00986AE4">
              <w:rPr>
                <w:b/>
                <w:bCs/>
              </w:rPr>
              <w:t>Exemplos:</w:t>
            </w:r>
          </w:p>
          <w:p w14:paraId="701CD297" w14:textId="77777777" w:rsidR="00D954C6" w:rsidRDefault="00D954C6" w:rsidP="00D954C6"/>
          <w:p w14:paraId="1CC7DA0D" w14:textId="77777777" w:rsidR="00D954C6" w:rsidRDefault="00610C0B" w:rsidP="00D954C6">
            <w:hyperlink r:id="rId26" w:history="1">
              <w:r w:rsidR="00D954C6" w:rsidRPr="00AC3420">
                <w:rPr>
                  <w:rStyle w:val="Hyperlink"/>
                </w:rPr>
                <w:t>https://www.ikoporan.org/pt-br/projeto/conservacao-animal/</w:t>
              </w:r>
            </w:hyperlink>
          </w:p>
          <w:p w14:paraId="3A04ED7B" w14:textId="77777777" w:rsidR="00D954C6" w:rsidRDefault="00D954C6" w:rsidP="00D954C6"/>
          <w:p w14:paraId="6A174978" w14:textId="77777777" w:rsidR="00D954C6" w:rsidRDefault="00610C0B" w:rsidP="00D954C6">
            <w:hyperlink r:id="rId27" w:history="1">
              <w:r w:rsidR="00D954C6" w:rsidRPr="00AC3420">
                <w:rPr>
                  <w:rStyle w:val="Hyperlink"/>
                </w:rPr>
                <w:t>https://amparanimal.org.br/como-ajudar/</w:t>
              </w:r>
            </w:hyperlink>
          </w:p>
          <w:p w14:paraId="1A6A6CDE" w14:textId="77777777" w:rsidR="00D954C6" w:rsidRDefault="00D954C6" w:rsidP="00D954C6"/>
          <w:p w14:paraId="7FDF462E" w14:textId="77777777" w:rsidR="00595A90" w:rsidRDefault="00610C0B" w:rsidP="00595A90">
            <w:hyperlink r:id="rId28" w:history="1">
              <w:r w:rsidR="00D954C6" w:rsidRPr="00AC3420">
                <w:rPr>
                  <w:rStyle w:val="Hyperlink"/>
                </w:rPr>
                <w:t>https://voluntarioanimal.com.br</w:t>
              </w:r>
            </w:hyperlink>
          </w:p>
          <w:p w14:paraId="33944221" w14:textId="77777777" w:rsidR="005C552D" w:rsidRDefault="005C552D" w:rsidP="00595A90"/>
          <w:p w14:paraId="59B9C9B9" w14:textId="77777777" w:rsidR="005C552D" w:rsidRDefault="00610C0B" w:rsidP="00595A90">
            <w:hyperlink r:id="rId29" w:history="1">
              <w:r w:rsidR="005C552D" w:rsidRPr="008A758A">
                <w:rPr>
                  <w:rStyle w:val="Hyperlink"/>
                </w:rPr>
                <w:t>https://www.institutosantopet.org.br/voluntario</w:t>
              </w:r>
            </w:hyperlink>
          </w:p>
          <w:p w14:paraId="477CA0F6" w14:textId="77777777" w:rsidR="00595A90" w:rsidRDefault="00595A90" w:rsidP="00595A90">
            <w:pPr>
              <w:rPr>
                <w:b/>
                <w:bCs/>
              </w:rPr>
            </w:pPr>
          </w:p>
          <w:p w14:paraId="1337E6A5" w14:textId="7079E4A1" w:rsidR="005C552D" w:rsidRDefault="005C552D" w:rsidP="005C552D">
            <w:pPr>
              <w:rPr>
                <w:b/>
                <w:bCs/>
              </w:rPr>
            </w:pPr>
            <w:r w:rsidRPr="001856AE">
              <w:rPr>
                <w:b/>
                <w:bCs/>
              </w:rPr>
              <w:t>Descrição visual da página:</w:t>
            </w:r>
          </w:p>
          <w:p w14:paraId="0F44ED47" w14:textId="624F68C6" w:rsidR="001D6445" w:rsidRDefault="001D6445" w:rsidP="005C552D">
            <w:pPr>
              <w:rPr>
                <w:b/>
                <w:bCs/>
              </w:rPr>
            </w:pPr>
          </w:p>
          <w:p w14:paraId="1B7365AC" w14:textId="5C20E9C8" w:rsidR="001D6445" w:rsidRDefault="001D6445" w:rsidP="005C552D">
            <w:pPr>
              <w:rPr>
                <w:b/>
                <w:bCs/>
              </w:rPr>
            </w:pPr>
            <w:r>
              <w:rPr>
                <w:noProof/>
              </w:rPr>
              <w:drawing>
                <wp:inline distT="0" distB="0" distL="0" distR="0" wp14:anchorId="276DD40A" wp14:editId="5D1079E3">
                  <wp:extent cx="6645910" cy="4742180"/>
                  <wp:effectExtent l="0" t="0" r="254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742180"/>
                          </a:xfrm>
                          <a:prstGeom prst="rect">
                            <a:avLst/>
                          </a:prstGeom>
                          <a:noFill/>
                          <a:ln>
                            <a:noFill/>
                          </a:ln>
                        </pic:spPr>
                      </pic:pic>
                    </a:graphicData>
                  </a:graphic>
                </wp:inline>
              </w:drawing>
            </w:r>
          </w:p>
          <w:p w14:paraId="62980348" w14:textId="75B58235" w:rsidR="005C552D" w:rsidRDefault="005C552D" w:rsidP="005C552D">
            <w:pPr>
              <w:rPr>
                <w:b/>
                <w:bCs/>
              </w:rPr>
            </w:pPr>
          </w:p>
          <w:p w14:paraId="4F512250" w14:textId="61ABD5E2" w:rsidR="001D6445" w:rsidRDefault="001D6445" w:rsidP="005C552D">
            <w:r w:rsidRPr="00975F41">
              <w:t>Disponível em:</w:t>
            </w:r>
            <w:r>
              <w:rPr>
                <w:b/>
                <w:bCs/>
              </w:rPr>
              <w:t xml:space="preserve"> </w:t>
            </w:r>
            <w:hyperlink r:id="rId31" w:history="1">
              <w:r w:rsidRPr="001D6445">
                <w:rPr>
                  <w:rStyle w:val="Hyperlink"/>
                </w:rPr>
                <w:t>https://cdn.pixabay.com/photo/2019/05/08/21/21/cat-4189697_960_720.jpg</w:t>
              </w:r>
            </w:hyperlink>
          </w:p>
          <w:p w14:paraId="319FAFF7" w14:textId="77777777" w:rsidR="00975F41" w:rsidRDefault="00975F41" w:rsidP="001D6445"/>
          <w:p w14:paraId="6430882F" w14:textId="5774A9B7" w:rsidR="001D6445" w:rsidRPr="00975F41" w:rsidRDefault="001D6445" w:rsidP="001D6445">
            <w:pPr>
              <w:rPr>
                <w:b/>
                <w:bCs/>
              </w:rPr>
            </w:pPr>
            <w:r w:rsidRPr="00975F41">
              <w:rPr>
                <w:b/>
                <w:bCs/>
              </w:rPr>
              <w:t>Atribuição não requerida</w:t>
            </w:r>
          </w:p>
          <w:p w14:paraId="18392AED" w14:textId="77777777" w:rsidR="001D6445" w:rsidRDefault="001D6445" w:rsidP="005C552D">
            <w:pPr>
              <w:rPr>
                <w:b/>
                <w:bCs/>
              </w:rPr>
            </w:pPr>
          </w:p>
          <w:p w14:paraId="5FA1555B" w14:textId="77777777" w:rsidR="001D6445" w:rsidRDefault="001D6445" w:rsidP="005C552D">
            <w:pPr>
              <w:rPr>
                <w:b/>
                <w:bCs/>
              </w:rPr>
            </w:pPr>
          </w:p>
          <w:p w14:paraId="316475F3" w14:textId="77777777" w:rsidR="001D6445" w:rsidRDefault="001D6445" w:rsidP="005C552D">
            <w:pPr>
              <w:rPr>
                <w:del w:id="0" w:author="THAMIRES SILVA SARAIVA ROCHA" w:date="2021-05-06T11:32:00Z"/>
                <w:b/>
                <w:bCs/>
              </w:rPr>
            </w:pPr>
          </w:p>
          <w:p w14:paraId="7CC2DBF6" w14:textId="5EC0B89A" w:rsidR="005C552D" w:rsidRDefault="001C6AD1" w:rsidP="005C552D">
            <w:r>
              <w:rPr>
                <w:noProof/>
              </w:rPr>
              <w:lastRenderedPageBreak/>
              <w:drawing>
                <wp:inline distT="0" distB="0" distL="0" distR="0" wp14:anchorId="04FE8CE8" wp14:editId="6D5486B5">
                  <wp:extent cx="4762500" cy="3152775"/>
                  <wp:effectExtent l="0" t="0" r="0" b="0"/>
                  <wp:docPr id="30" name="Imagem 3" descr="Gatinho, Gato, Cuidados Gato, Doce, Bonito, Sal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tinho, Gato, Cuidados Gato, Doce, Bonito, Salvo"/>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4762500" cy="3152775"/>
                          </a:xfrm>
                          <a:prstGeom prst="rect">
                            <a:avLst/>
                          </a:prstGeom>
                          <a:noFill/>
                          <a:ln>
                            <a:noFill/>
                          </a:ln>
                        </pic:spPr>
                      </pic:pic>
                    </a:graphicData>
                  </a:graphic>
                </wp:inline>
              </w:drawing>
            </w:r>
          </w:p>
          <w:p w14:paraId="5A7D6167" w14:textId="77777777" w:rsidR="005C552D" w:rsidRDefault="005C552D" w:rsidP="005C552D"/>
          <w:p w14:paraId="170EA222" w14:textId="77777777" w:rsidR="005C552D" w:rsidRDefault="005C552D" w:rsidP="005C552D">
            <w:r>
              <w:t xml:space="preserve">Disponível em: </w:t>
            </w:r>
            <w:hyperlink r:id="rId34" w:history="1">
              <w:r w:rsidRPr="00AC3420">
                <w:rPr>
                  <w:rStyle w:val="Hyperlink"/>
                </w:rPr>
                <w:t>https://pixabay.com/images/id-3790705/</w:t>
              </w:r>
            </w:hyperlink>
          </w:p>
          <w:p w14:paraId="276EB38A" w14:textId="77777777" w:rsidR="00B37FD2" w:rsidRDefault="00B37FD2" w:rsidP="00D954C6"/>
          <w:p w14:paraId="5CEA9005" w14:textId="77777777" w:rsidR="00B37FD2" w:rsidRPr="00B37FD2" w:rsidRDefault="00B37FD2" w:rsidP="00D954C6">
            <w:pPr>
              <w:rPr>
                <w:b/>
                <w:bCs/>
              </w:rPr>
            </w:pPr>
            <w:r w:rsidRPr="00B37FD2">
              <w:rPr>
                <w:b/>
                <w:bCs/>
              </w:rPr>
              <w:t>Atribuição não requerida</w:t>
            </w:r>
          </w:p>
          <w:p w14:paraId="2DA3F652" w14:textId="77777777" w:rsidR="00B37FD2" w:rsidRDefault="00B37FD2" w:rsidP="00D954C6"/>
          <w:p w14:paraId="062D6DDA" w14:textId="747014C8" w:rsidR="00B37FD2" w:rsidRDefault="001C6AD1" w:rsidP="00D954C6">
            <w:r>
              <w:rPr>
                <w:noProof/>
              </w:rPr>
              <w:drawing>
                <wp:inline distT="0" distB="0" distL="0" distR="0" wp14:anchorId="34705C86" wp14:editId="6182DD49">
                  <wp:extent cx="4791075" cy="3076575"/>
                  <wp:effectExtent l="0" t="0" r="0" b="0"/>
                  <wp:docPr id="29" name="Imagem 4" descr="Esquilo, Animais Jovens, Foundling, Carne De V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quilo, Animais Jovens, Foundling, Carne De Vac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1075" cy="3076575"/>
                          </a:xfrm>
                          <a:prstGeom prst="rect">
                            <a:avLst/>
                          </a:prstGeom>
                          <a:noFill/>
                          <a:ln>
                            <a:noFill/>
                          </a:ln>
                        </pic:spPr>
                      </pic:pic>
                    </a:graphicData>
                  </a:graphic>
                </wp:inline>
              </w:drawing>
            </w:r>
          </w:p>
          <w:p w14:paraId="17DBF14E" w14:textId="77777777" w:rsidR="00B37FD2" w:rsidRDefault="00B37FD2" w:rsidP="00D954C6"/>
          <w:p w14:paraId="6BC4FE26" w14:textId="77777777" w:rsidR="00B37FD2" w:rsidRDefault="00B37FD2" w:rsidP="00D954C6">
            <w:r>
              <w:t xml:space="preserve">Disponível em: </w:t>
            </w:r>
            <w:hyperlink r:id="rId36" w:history="1">
              <w:r w:rsidRPr="00AC3420">
                <w:rPr>
                  <w:rStyle w:val="Hyperlink"/>
                </w:rPr>
                <w:t>https://pixabay.com/images/id-4451577/</w:t>
              </w:r>
            </w:hyperlink>
          </w:p>
          <w:p w14:paraId="7F56D636" w14:textId="77777777" w:rsidR="00B37FD2" w:rsidRDefault="00B37FD2" w:rsidP="00D954C6"/>
          <w:p w14:paraId="4164D0BA" w14:textId="77777777" w:rsidR="00B37FD2" w:rsidRPr="00B37FD2" w:rsidRDefault="00B37FD2" w:rsidP="00D954C6">
            <w:pPr>
              <w:rPr>
                <w:b/>
                <w:bCs/>
              </w:rPr>
            </w:pPr>
            <w:r w:rsidRPr="00B37FD2">
              <w:rPr>
                <w:b/>
                <w:bCs/>
              </w:rPr>
              <w:t>Atribuição não requerida</w:t>
            </w:r>
          </w:p>
          <w:p w14:paraId="53A833D4" w14:textId="77777777" w:rsidR="00B37FD2" w:rsidRDefault="00B37FD2" w:rsidP="00D954C6"/>
          <w:p w14:paraId="76D9380F" w14:textId="77777777" w:rsidR="00B37FD2" w:rsidRDefault="00B37FD2" w:rsidP="00D954C6"/>
          <w:p w14:paraId="064894CF" w14:textId="77777777" w:rsidR="00B37FD2" w:rsidRDefault="00B37FD2" w:rsidP="00D954C6"/>
          <w:p w14:paraId="29817855" w14:textId="77777777" w:rsidR="00B37FD2" w:rsidRDefault="00B37FD2" w:rsidP="00D954C6"/>
          <w:p w14:paraId="66F21205" w14:textId="77777777" w:rsidR="00B37FD2" w:rsidRDefault="00B37FD2" w:rsidP="00D954C6"/>
          <w:p w14:paraId="6FAA2C0B" w14:textId="1462954D" w:rsidR="00B37FD2" w:rsidRDefault="001C6AD1" w:rsidP="00D954C6">
            <w:r>
              <w:rPr>
                <w:noProof/>
              </w:rPr>
              <w:lastRenderedPageBreak/>
              <w:drawing>
                <wp:inline distT="0" distB="0" distL="0" distR="0" wp14:anchorId="559A5C04" wp14:editId="787DFD12">
                  <wp:extent cx="4857750" cy="3238500"/>
                  <wp:effectExtent l="0" t="0" r="0" b="0"/>
                  <wp:docPr id="28" name="Imagem 5" descr="Yorkshire Terrier, Cão De Raça Pura, Pequenas, Yor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orkshire Terrier, Cão De Raça Pura, Pequenas, York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7750" cy="3238500"/>
                          </a:xfrm>
                          <a:prstGeom prst="rect">
                            <a:avLst/>
                          </a:prstGeom>
                          <a:noFill/>
                          <a:ln>
                            <a:noFill/>
                          </a:ln>
                        </pic:spPr>
                      </pic:pic>
                    </a:graphicData>
                  </a:graphic>
                </wp:inline>
              </w:drawing>
            </w:r>
          </w:p>
          <w:p w14:paraId="6E68A737" w14:textId="77777777" w:rsidR="00B37FD2" w:rsidRDefault="00B37FD2" w:rsidP="00D954C6"/>
          <w:p w14:paraId="3FE3E7AF" w14:textId="77777777" w:rsidR="00B37FD2" w:rsidRDefault="00B37FD2" w:rsidP="00D954C6">
            <w:r>
              <w:t xml:space="preserve">Disponível em: </w:t>
            </w:r>
            <w:hyperlink r:id="rId38" w:history="1">
              <w:r w:rsidRPr="00AC3420">
                <w:rPr>
                  <w:rStyle w:val="Hyperlink"/>
                </w:rPr>
                <w:t>https://pixabay.com/images/id-4783327/</w:t>
              </w:r>
            </w:hyperlink>
          </w:p>
          <w:p w14:paraId="253C0469" w14:textId="77777777" w:rsidR="00B37FD2" w:rsidRDefault="00B37FD2" w:rsidP="00D954C6"/>
          <w:p w14:paraId="0A81EFD6" w14:textId="77777777" w:rsidR="00D954C6" w:rsidRDefault="00B37FD2" w:rsidP="00A044F4">
            <w:pPr>
              <w:rPr>
                <w:b/>
                <w:bCs/>
              </w:rPr>
            </w:pPr>
            <w:r w:rsidRPr="00B37FD2">
              <w:rPr>
                <w:b/>
                <w:bCs/>
              </w:rPr>
              <w:t>Atribuição não requerida</w:t>
            </w:r>
          </w:p>
          <w:p w14:paraId="35DAA75B" w14:textId="77777777" w:rsidR="00A044F4" w:rsidRDefault="00A044F4" w:rsidP="00A044F4">
            <w:pPr>
              <w:rPr>
                <w:b/>
                <w:bCs/>
              </w:rPr>
            </w:pPr>
          </w:p>
          <w:p w14:paraId="205313E5" w14:textId="77777777" w:rsidR="00A044F4" w:rsidRDefault="00A044F4" w:rsidP="00A044F4">
            <w:pPr>
              <w:rPr>
                <w:b/>
                <w:bCs/>
              </w:rPr>
            </w:pPr>
          </w:p>
          <w:p w14:paraId="2E2EF6C2" w14:textId="5895571C" w:rsidR="00A044F4" w:rsidRDefault="001C6AD1" w:rsidP="00A044F4">
            <w:pPr>
              <w:rPr>
                <w:b/>
                <w:bCs/>
              </w:rPr>
            </w:pPr>
            <w:r>
              <w:rPr>
                <w:noProof/>
              </w:rPr>
              <w:drawing>
                <wp:inline distT="0" distB="0" distL="0" distR="0" wp14:anchorId="1DC8EF67" wp14:editId="1C5734E8">
                  <wp:extent cx="4286250" cy="2867025"/>
                  <wp:effectExtent l="0" t="0" r="0" b="0"/>
                  <wp:docPr id="27" name="Imagem 6" descr="Cão, Animal, Branco, Animais, Gaiola, Pri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ão, Animal, Branco, Animais, Gaiola, Prisã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6250" cy="2867025"/>
                          </a:xfrm>
                          <a:prstGeom prst="rect">
                            <a:avLst/>
                          </a:prstGeom>
                          <a:noFill/>
                          <a:ln>
                            <a:noFill/>
                          </a:ln>
                        </pic:spPr>
                      </pic:pic>
                    </a:graphicData>
                  </a:graphic>
                </wp:inline>
              </w:drawing>
            </w:r>
          </w:p>
          <w:p w14:paraId="5ABD3DA7" w14:textId="77777777" w:rsidR="00A044F4" w:rsidRDefault="00A044F4" w:rsidP="00A044F4">
            <w:pPr>
              <w:rPr>
                <w:b/>
                <w:bCs/>
              </w:rPr>
            </w:pPr>
          </w:p>
          <w:p w14:paraId="28F30CF5" w14:textId="77777777" w:rsidR="00A044F4" w:rsidRDefault="00A044F4" w:rsidP="00A044F4">
            <w:pPr>
              <w:rPr>
                <w:b/>
                <w:bCs/>
              </w:rPr>
            </w:pPr>
          </w:p>
          <w:p w14:paraId="0F44CBF4" w14:textId="77777777" w:rsidR="00A044F4" w:rsidRDefault="00A044F4" w:rsidP="00A044F4">
            <w:pPr>
              <w:rPr>
                <w:b/>
                <w:bCs/>
              </w:rPr>
            </w:pPr>
            <w:r>
              <w:rPr>
                <w:b/>
                <w:bCs/>
              </w:rPr>
              <w:t xml:space="preserve">Disponível em: </w:t>
            </w:r>
            <w:hyperlink r:id="rId40" w:history="1">
              <w:r w:rsidRPr="00AC3420">
                <w:rPr>
                  <w:rStyle w:val="Hyperlink"/>
                  <w:b/>
                  <w:bCs/>
                </w:rPr>
                <w:t>https://pixabay.com/images/id-1539523/</w:t>
              </w:r>
            </w:hyperlink>
          </w:p>
          <w:p w14:paraId="5D5104EA" w14:textId="77777777" w:rsidR="00A044F4" w:rsidRDefault="00A044F4" w:rsidP="00A044F4">
            <w:pPr>
              <w:rPr>
                <w:b/>
                <w:bCs/>
              </w:rPr>
            </w:pPr>
            <w:r w:rsidRPr="00B37FD2">
              <w:rPr>
                <w:b/>
                <w:bCs/>
              </w:rPr>
              <w:t>Atribuição não requerida</w:t>
            </w:r>
          </w:p>
          <w:p w14:paraId="08366478" w14:textId="77777777" w:rsidR="00A044F4" w:rsidRDefault="00A044F4" w:rsidP="00A044F4">
            <w:pPr>
              <w:pBdr>
                <w:bottom w:val="single" w:sz="6" w:space="1" w:color="auto"/>
              </w:pBdr>
              <w:shd w:val="clear" w:color="auto" w:fill="D9D9D9"/>
              <w:rPr>
                <w:rFonts w:ascii="Calibri" w:hAnsi="Calibri"/>
                <w:b/>
                <w:sz w:val="44"/>
              </w:rPr>
            </w:pPr>
          </w:p>
          <w:p w14:paraId="29B912CE" w14:textId="77777777" w:rsidR="009A2C31" w:rsidRDefault="009A2C31" w:rsidP="008B0997">
            <w:pPr>
              <w:pBdr>
                <w:bottom w:val="single" w:sz="6" w:space="1" w:color="auto"/>
              </w:pBdr>
              <w:shd w:val="clear" w:color="auto" w:fill="D9D9D9"/>
              <w:jc w:val="center"/>
              <w:rPr>
                <w:rFonts w:ascii="Calibri" w:hAnsi="Calibri"/>
                <w:sz w:val="44"/>
              </w:rPr>
            </w:pPr>
            <w:r w:rsidRPr="00F93417">
              <w:rPr>
                <w:rFonts w:ascii="Calibri" w:hAnsi="Calibri"/>
                <w:b/>
                <w:sz w:val="44"/>
              </w:rPr>
              <w:t>Responsável</w:t>
            </w:r>
            <w:r w:rsidRPr="00F93417">
              <w:rPr>
                <w:rFonts w:ascii="Calibri" w:hAnsi="Calibri"/>
                <w:sz w:val="44"/>
              </w:rPr>
              <w:t xml:space="preserve">: </w:t>
            </w:r>
            <w:r>
              <w:rPr>
                <w:rFonts w:ascii="Calibri" w:hAnsi="Calibri"/>
                <w:sz w:val="44"/>
              </w:rPr>
              <w:t>Felipe</w:t>
            </w:r>
            <w:r w:rsidR="00606083">
              <w:rPr>
                <w:rFonts w:ascii="Calibri" w:hAnsi="Calibri"/>
                <w:sz w:val="44"/>
              </w:rPr>
              <w:t xml:space="preserve"> Teixeira</w:t>
            </w:r>
            <w:r>
              <w:rPr>
                <w:rFonts w:ascii="Calibri" w:hAnsi="Calibri"/>
                <w:sz w:val="44"/>
              </w:rPr>
              <w:t xml:space="preserve"> Konishi </w:t>
            </w:r>
            <w:r w:rsidRPr="00F93417">
              <w:rPr>
                <w:rFonts w:ascii="Calibri" w:hAnsi="Calibri"/>
                <w:sz w:val="44"/>
              </w:rPr>
              <w:t>(</w:t>
            </w:r>
            <w:r>
              <w:rPr>
                <w:rFonts w:ascii="Calibri" w:hAnsi="Calibri"/>
                <w:sz w:val="44"/>
              </w:rPr>
              <w:t>RGM</w:t>
            </w:r>
            <w:r w:rsidRPr="00F93417">
              <w:rPr>
                <w:rFonts w:ascii="Calibri" w:hAnsi="Calibri"/>
                <w:sz w:val="44"/>
              </w:rPr>
              <w:t xml:space="preserve">: </w:t>
            </w:r>
            <w:r w:rsidRPr="00897626">
              <w:rPr>
                <w:rFonts w:ascii="Calibri" w:hAnsi="Calibri"/>
                <w:sz w:val="44"/>
              </w:rPr>
              <w:t>26455099</w:t>
            </w:r>
            <w:r w:rsidRPr="00F93417">
              <w:rPr>
                <w:rFonts w:ascii="Calibri" w:hAnsi="Calibri"/>
                <w:sz w:val="44"/>
              </w:rPr>
              <w:t>)</w:t>
            </w:r>
          </w:p>
          <w:p w14:paraId="3C13400E" w14:textId="77777777" w:rsidR="009A2C31" w:rsidRPr="00F93417" w:rsidRDefault="009A2C31" w:rsidP="008B0997">
            <w:pPr>
              <w:pBdr>
                <w:bottom w:val="single" w:sz="6" w:space="1" w:color="auto"/>
              </w:pBdr>
              <w:shd w:val="clear" w:color="auto" w:fill="D9D9D9"/>
              <w:jc w:val="center"/>
              <w:rPr>
                <w:rFonts w:ascii="Calibri" w:hAnsi="Calibri"/>
                <w:sz w:val="44"/>
              </w:rPr>
            </w:pPr>
          </w:p>
          <w:p w14:paraId="498D1D0C" w14:textId="29D238FD" w:rsidR="009A2C31" w:rsidRDefault="009A2C31" w:rsidP="008B0997">
            <w:pPr>
              <w:shd w:val="clear" w:color="auto" w:fill="D9D9D9"/>
            </w:pPr>
          </w:p>
          <w:p w14:paraId="00E0F889" w14:textId="77777777" w:rsidR="00E1413D" w:rsidRDefault="00E1413D" w:rsidP="008B0997">
            <w:pPr>
              <w:shd w:val="clear" w:color="auto" w:fill="D9D9D9"/>
            </w:pPr>
          </w:p>
          <w:p w14:paraId="732C5967" w14:textId="77777777" w:rsidR="00D02D96" w:rsidRPr="004C4624" w:rsidRDefault="00D02D96" w:rsidP="00D02D96">
            <w:r>
              <w:t>Nome do arquivo: serviços.html</w:t>
            </w:r>
          </w:p>
          <w:p w14:paraId="076EC4A0" w14:textId="77777777" w:rsidR="00D02D96" w:rsidRDefault="00D02D96" w:rsidP="00D02D96"/>
          <w:p w14:paraId="3F79D982" w14:textId="77777777" w:rsidR="00D02D96" w:rsidRPr="00D02D96" w:rsidRDefault="00D02D96" w:rsidP="00D02D96">
            <w:pPr>
              <w:rPr>
                <w:b/>
                <w:bCs/>
              </w:rPr>
            </w:pPr>
            <w:r w:rsidRPr="00D02D96">
              <w:rPr>
                <w:b/>
                <w:bCs/>
              </w:rPr>
              <w:t>Descrição:</w:t>
            </w:r>
          </w:p>
          <w:p w14:paraId="409A3096" w14:textId="77777777" w:rsidR="00D02D96" w:rsidRDefault="00D02D96" w:rsidP="00D02D96">
            <w:r>
              <w:t>O objetivo dessa página é trazer informações sobre nossos tipos de serviço, dentre eles o banho &amp; tosa, Dog walker e hotel pet.</w:t>
            </w:r>
          </w:p>
          <w:p w14:paraId="7646B498" w14:textId="77777777" w:rsidR="00D02D96" w:rsidRDefault="00D02D96" w:rsidP="00D02D96"/>
          <w:p w14:paraId="118B1DB6" w14:textId="00C8C6CC" w:rsidR="00D02D96" w:rsidRDefault="00D02D96" w:rsidP="00D02D96">
            <w:pPr>
              <w:rPr>
                <w:b/>
                <w:bCs/>
              </w:rPr>
            </w:pPr>
            <w:r w:rsidRPr="00D02D96">
              <w:rPr>
                <w:b/>
                <w:bCs/>
              </w:rPr>
              <w:t xml:space="preserve">Fontes de pesquisa: </w:t>
            </w:r>
          </w:p>
          <w:p w14:paraId="317F287F" w14:textId="77777777" w:rsidR="00D02D96" w:rsidRPr="00D02D96" w:rsidRDefault="00D02D96" w:rsidP="00D02D96">
            <w:pPr>
              <w:rPr>
                <w:b/>
                <w:bCs/>
              </w:rPr>
            </w:pPr>
          </w:p>
          <w:p w14:paraId="20FF9793" w14:textId="77777777" w:rsidR="00D02D96" w:rsidRDefault="00D02D96" w:rsidP="00D02D96">
            <w:r>
              <w:t>DogHero:</w:t>
            </w:r>
            <w:r>
              <w:br/>
            </w:r>
            <w:hyperlink r:id="rId41" w:history="1">
              <w:r w:rsidRPr="00ED736C">
                <w:rPr>
                  <w:rStyle w:val="Hyperlink"/>
                </w:rPr>
                <w:t>https://www.doghero.com.br/dog-walker</w:t>
              </w:r>
            </w:hyperlink>
          </w:p>
          <w:p w14:paraId="0866AEAF" w14:textId="77777777" w:rsidR="00D02D96" w:rsidRDefault="00D02D96" w:rsidP="00D02D96"/>
          <w:p w14:paraId="66481F9A" w14:textId="77777777" w:rsidR="00D02D96" w:rsidRPr="00D02D96" w:rsidRDefault="00D02D96" w:rsidP="00D02D96">
            <w:pPr>
              <w:rPr>
                <w:lang w:val="en-US"/>
              </w:rPr>
            </w:pPr>
            <w:r w:rsidRPr="00D02D96">
              <w:rPr>
                <w:lang w:val="en-US"/>
              </w:rPr>
              <w:t>Pet Anjo:</w:t>
            </w:r>
          </w:p>
          <w:p w14:paraId="77F14157" w14:textId="77777777" w:rsidR="00D02D96" w:rsidRPr="00D02D96" w:rsidRDefault="00610C0B" w:rsidP="00D02D96">
            <w:pPr>
              <w:rPr>
                <w:lang w:val="en-US"/>
              </w:rPr>
            </w:pPr>
            <w:hyperlink r:id="rId42" w:history="1">
              <w:r w:rsidR="00D02D96" w:rsidRPr="00D02D96">
                <w:rPr>
                  <w:rStyle w:val="Hyperlink"/>
                  <w:lang w:val="en-US"/>
                </w:rPr>
                <w:t>https://petanjo.com/dogwalker</w:t>
              </w:r>
            </w:hyperlink>
          </w:p>
          <w:p w14:paraId="7D64A41B" w14:textId="77777777" w:rsidR="00D02D96" w:rsidRPr="00D02D96" w:rsidRDefault="00D02D96" w:rsidP="00D02D96">
            <w:pPr>
              <w:rPr>
                <w:lang w:val="en-US"/>
              </w:rPr>
            </w:pPr>
          </w:p>
          <w:p w14:paraId="18F8A99B" w14:textId="77777777" w:rsidR="00D02D96" w:rsidRPr="00D02D96" w:rsidRDefault="00D02D96" w:rsidP="00D02D96">
            <w:pPr>
              <w:rPr>
                <w:lang w:val="en-US"/>
              </w:rPr>
            </w:pPr>
            <w:r w:rsidRPr="00D02D96">
              <w:rPr>
                <w:lang w:val="en-US"/>
              </w:rPr>
              <w:t>Comportpet:</w:t>
            </w:r>
          </w:p>
          <w:p w14:paraId="168F5449" w14:textId="77777777" w:rsidR="00D02D96" w:rsidRPr="00D02D96" w:rsidRDefault="00610C0B" w:rsidP="00D02D96">
            <w:pPr>
              <w:rPr>
                <w:lang w:val="en-US"/>
              </w:rPr>
            </w:pPr>
            <w:hyperlink r:id="rId43" w:history="1">
              <w:r w:rsidR="00D02D96" w:rsidRPr="00D02D96">
                <w:rPr>
                  <w:rStyle w:val="Hyperlink"/>
                  <w:lang w:val="en-US"/>
                </w:rPr>
                <w:t>https://comportpet.com.br</w:t>
              </w:r>
            </w:hyperlink>
          </w:p>
          <w:p w14:paraId="13A1381C" w14:textId="77777777" w:rsidR="00D02D96" w:rsidRPr="00D02D96" w:rsidRDefault="00D02D96" w:rsidP="00D02D96">
            <w:pPr>
              <w:rPr>
                <w:lang w:val="en-US"/>
              </w:rPr>
            </w:pPr>
          </w:p>
          <w:p w14:paraId="690CA611" w14:textId="4DE759A4" w:rsidR="00D02D96" w:rsidRPr="00D02D96" w:rsidRDefault="00D02D96" w:rsidP="00D02D96">
            <w:pPr>
              <w:rPr>
                <w:lang w:val="en-US"/>
              </w:rPr>
            </w:pPr>
            <w:r w:rsidRPr="00D02D96">
              <w:rPr>
                <w:lang w:val="en-US"/>
              </w:rPr>
              <w:t>Vet Popular:</w:t>
            </w:r>
            <w:r w:rsidRPr="00D02D96">
              <w:rPr>
                <w:lang w:val="en-US"/>
              </w:rPr>
              <w:br/>
            </w:r>
            <w:hyperlink r:id="rId44" w:history="1">
              <w:r w:rsidRPr="00D02D96">
                <w:rPr>
                  <w:rStyle w:val="Hyperlink"/>
                  <w:lang w:val="en-US"/>
                </w:rPr>
                <w:t>https://www.vetpopular.com.br</w:t>
              </w:r>
            </w:hyperlink>
          </w:p>
          <w:p w14:paraId="254BB644" w14:textId="77777777" w:rsidR="00D02D96" w:rsidRPr="00D02D96" w:rsidRDefault="00D02D96" w:rsidP="00D02D96">
            <w:pPr>
              <w:rPr>
                <w:lang w:val="en-US"/>
              </w:rPr>
            </w:pPr>
          </w:p>
          <w:p w14:paraId="649C0B3E" w14:textId="77777777" w:rsidR="00D02D96" w:rsidRPr="00D02D96" w:rsidRDefault="00D02D96" w:rsidP="00D02D96">
            <w:pPr>
              <w:rPr>
                <w:lang w:val="en-US"/>
              </w:rPr>
            </w:pPr>
          </w:p>
          <w:p w14:paraId="516840BC" w14:textId="77777777" w:rsidR="00D02D96" w:rsidRPr="001B0383" w:rsidRDefault="00D02D96" w:rsidP="00D02D96">
            <w:pPr>
              <w:rPr>
                <w:b/>
                <w:bCs/>
              </w:rPr>
            </w:pPr>
            <w:r w:rsidRPr="001B0383">
              <w:rPr>
                <w:b/>
                <w:bCs/>
              </w:rPr>
              <w:t>Descrição visual da página:</w:t>
            </w:r>
          </w:p>
          <w:p w14:paraId="278845C3" w14:textId="77777777" w:rsidR="00D02D96" w:rsidRDefault="00D02D96" w:rsidP="00D02D96"/>
          <w:p w14:paraId="31E91F09" w14:textId="77777777" w:rsidR="00D02D96" w:rsidRDefault="00D02D96" w:rsidP="00D02D96">
            <w:r w:rsidRPr="001A2108">
              <w:rPr>
                <w:i/>
                <w:iCs/>
              </w:rPr>
              <w:t>Background</w:t>
            </w:r>
            <w:r>
              <w:t>:</w:t>
            </w:r>
          </w:p>
          <w:p w14:paraId="575863E6" w14:textId="77777777" w:rsidR="00D02D96" w:rsidRDefault="00D02D96" w:rsidP="00D02D96">
            <w:r>
              <w:rPr>
                <w:noProof/>
              </w:rPr>
              <w:drawing>
                <wp:inline distT="0" distB="0" distL="0" distR="0" wp14:anchorId="02AE62CF" wp14:editId="77114B07">
                  <wp:extent cx="2771775" cy="2771775"/>
                  <wp:effectExtent l="0" t="0" r="9525" b="9525"/>
                  <wp:docPr id="7" name="Imagem 7" descr="Cinzento, Branco, Meio Tom, Praça, Diagonal, Padr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zento, Branco, Meio Tom, Praça, Diagonal, Padrã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71775" cy="2771775"/>
                          </a:xfrm>
                          <a:prstGeom prst="rect">
                            <a:avLst/>
                          </a:prstGeom>
                          <a:noFill/>
                          <a:ln>
                            <a:noFill/>
                          </a:ln>
                        </pic:spPr>
                      </pic:pic>
                    </a:graphicData>
                  </a:graphic>
                </wp:inline>
              </w:drawing>
            </w:r>
          </w:p>
          <w:p w14:paraId="1BE087B6" w14:textId="77777777" w:rsidR="00E70FB2" w:rsidRDefault="00E70FB2" w:rsidP="00D02D96"/>
          <w:p w14:paraId="74FD6144" w14:textId="467F4756" w:rsidR="00D02D96" w:rsidRDefault="00D02D96" w:rsidP="00D02D96">
            <w:r>
              <w:t>Tipo de Imagem:</w:t>
            </w:r>
          </w:p>
          <w:p w14:paraId="46E1D4E9" w14:textId="77777777" w:rsidR="00E70FB2" w:rsidRDefault="00E70FB2" w:rsidP="00D02D96"/>
          <w:p w14:paraId="1D5FA600" w14:textId="77777777" w:rsidR="00E70FB2" w:rsidRDefault="00E70FB2" w:rsidP="00D02D96"/>
          <w:p w14:paraId="3789716E" w14:textId="60B1BAFF" w:rsidR="00D02D96" w:rsidRDefault="00D02D96" w:rsidP="00D02D96">
            <w:r>
              <w:t>-Uso gratuito</w:t>
            </w:r>
          </w:p>
          <w:p w14:paraId="2ED14907" w14:textId="77777777" w:rsidR="00D02D96" w:rsidRDefault="00D02D96" w:rsidP="00D02D96">
            <w:r>
              <w:t>-Atribuição não requerida</w:t>
            </w:r>
          </w:p>
          <w:p w14:paraId="5AD2A186" w14:textId="77777777" w:rsidR="00E70FB2" w:rsidRDefault="00E70FB2" w:rsidP="00D02D96"/>
          <w:p w14:paraId="2DEB50A2" w14:textId="79700DE9" w:rsidR="00D02D96" w:rsidRDefault="00D02D96" w:rsidP="00D02D96">
            <w:r>
              <w:t>Disponível em:</w:t>
            </w:r>
            <w:r>
              <w:br/>
            </w:r>
            <w:r w:rsidRPr="002B723F">
              <w:t>https://pixabay.com/pt/illustrations/cinzento-branco-meio-tom-praça-2661270/</w:t>
            </w:r>
          </w:p>
          <w:p w14:paraId="37812E72" w14:textId="77777777" w:rsidR="00D02D96" w:rsidRDefault="00D02D96" w:rsidP="00D02D96"/>
          <w:p w14:paraId="71DF8BDA" w14:textId="77777777" w:rsidR="00D02D96" w:rsidRDefault="00D02D96" w:rsidP="00D02D96">
            <w:pPr>
              <w:rPr>
                <w:u w:val="single"/>
              </w:rPr>
            </w:pPr>
          </w:p>
          <w:p w14:paraId="28050C21" w14:textId="77777777" w:rsidR="00D02D96" w:rsidRDefault="00D02D96" w:rsidP="00D02D96"/>
          <w:p w14:paraId="64AF110C" w14:textId="77777777" w:rsidR="00D02D96" w:rsidRDefault="00D02D96" w:rsidP="00D02D96">
            <w:r w:rsidRPr="001A2108">
              <w:rPr>
                <w:i/>
                <w:iCs/>
              </w:rPr>
              <w:t>Imagens utilizadas</w:t>
            </w:r>
            <w:r>
              <w:t>:</w:t>
            </w:r>
          </w:p>
          <w:p w14:paraId="2B2DE901" w14:textId="77777777" w:rsidR="00D02D96" w:rsidRDefault="00D02D96" w:rsidP="00D02D96">
            <w:r>
              <w:rPr>
                <w:noProof/>
              </w:rPr>
              <w:drawing>
                <wp:inline distT="0" distB="0" distL="0" distR="0" wp14:anchorId="6D7855B6" wp14:editId="3C7D15F0">
                  <wp:extent cx="3383162" cy="11715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89951" cy="1173926"/>
                          </a:xfrm>
                          <a:prstGeom prst="rect">
                            <a:avLst/>
                          </a:prstGeom>
                          <a:noFill/>
                          <a:ln>
                            <a:noFill/>
                          </a:ln>
                        </pic:spPr>
                      </pic:pic>
                    </a:graphicData>
                  </a:graphic>
                </wp:inline>
              </w:drawing>
            </w:r>
          </w:p>
          <w:p w14:paraId="1B509791" w14:textId="77777777" w:rsidR="00D02D96" w:rsidRDefault="00D02D96" w:rsidP="00D02D96">
            <w:r>
              <w:t>Nome do arquivo: dogt.png</w:t>
            </w:r>
          </w:p>
          <w:p w14:paraId="7DD36519" w14:textId="77777777" w:rsidR="00D02D96" w:rsidRDefault="00D02D96" w:rsidP="00D02D96">
            <w:r>
              <w:t>Imagem editada</w:t>
            </w:r>
          </w:p>
          <w:p w14:paraId="31DA5E9A" w14:textId="77777777" w:rsidR="00D02D96" w:rsidRDefault="00D02D96" w:rsidP="00D02D96">
            <w:r>
              <w:t>Tipo de Imagem:</w:t>
            </w:r>
          </w:p>
          <w:p w14:paraId="216C10CA" w14:textId="77777777" w:rsidR="00D02D96" w:rsidRDefault="00D02D96" w:rsidP="00D02D96">
            <w:r>
              <w:t>-Uso gratuito</w:t>
            </w:r>
            <w:r>
              <w:br/>
              <w:t>-Atribuição não requerida</w:t>
            </w:r>
          </w:p>
          <w:p w14:paraId="49CCDCDD" w14:textId="77777777" w:rsidR="00D02D96" w:rsidRDefault="00D02D96" w:rsidP="00D02D96">
            <w:r>
              <w:t>Original disponível em:</w:t>
            </w:r>
            <w:r>
              <w:br/>
            </w:r>
            <w:hyperlink r:id="rId47" w:history="1">
              <w:r w:rsidRPr="002D55AB">
                <w:rPr>
                  <w:rStyle w:val="Hyperlink"/>
                </w:rPr>
                <w:t>https://pixabay.com/pt/photos/cão-vista-doce-retrato-animal-838281/</w:t>
              </w:r>
            </w:hyperlink>
          </w:p>
          <w:p w14:paraId="5341EF10" w14:textId="77777777" w:rsidR="00D02D96" w:rsidRDefault="00D02D96" w:rsidP="00D02D96">
            <w:r>
              <w:rPr>
                <w:noProof/>
              </w:rPr>
              <w:drawing>
                <wp:inline distT="0" distB="0" distL="0" distR="0" wp14:anchorId="25BF648B" wp14:editId="3A80DF7E">
                  <wp:extent cx="2314709" cy="15430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0362" cy="1546819"/>
                          </a:xfrm>
                          <a:prstGeom prst="rect">
                            <a:avLst/>
                          </a:prstGeom>
                          <a:noFill/>
                          <a:ln>
                            <a:noFill/>
                          </a:ln>
                        </pic:spPr>
                      </pic:pic>
                    </a:graphicData>
                  </a:graphic>
                </wp:inline>
              </w:drawing>
            </w:r>
          </w:p>
          <w:p w14:paraId="237D1E6B" w14:textId="77777777" w:rsidR="00D02D96" w:rsidRDefault="00D02D96" w:rsidP="00D02D96">
            <w:r>
              <w:t>Nome do arquivo: gordito.png</w:t>
            </w:r>
          </w:p>
          <w:p w14:paraId="1204AE0A" w14:textId="77777777" w:rsidR="00D02D96" w:rsidRDefault="00D02D96" w:rsidP="00D02D96">
            <w:r>
              <w:t>Imagem editada</w:t>
            </w:r>
          </w:p>
          <w:p w14:paraId="58956DD4" w14:textId="77777777" w:rsidR="00D02D96" w:rsidRDefault="00D02D96" w:rsidP="00D02D96">
            <w:r>
              <w:t>Tipo de Imagem:</w:t>
            </w:r>
          </w:p>
          <w:p w14:paraId="77A340B1" w14:textId="77777777" w:rsidR="00D02D96" w:rsidRDefault="00D02D96" w:rsidP="00D02D96">
            <w:r>
              <w:t>-Uso gratuito</w:t>
            </w:r>
          </w:p>
          <w:p w14:paraId="4CF5CEF8" w14:textId="77777777" w:rsidR="00D02D96" w:rsidRDefault="00D02D96" w:rsidP="00D02D96">
            <w:r>
              <w:t>-Atribuição não requerida</w:t>
            </w:r>
          </w:p>
          <w:p w14:paraId="0D11E5ED" w14:textId="77777777" w:rsidR="00D02D96" w:rsidRDefault="00D02D96" w:rsidP="00D02D96">
            <w:r>
              <w:t>Original Disponível em:</w:t>
            </w:r>
            <w:r>
              <w:br/>
            </w:r>
            <w:hyperlink r:id="rId49" w:history="1">
              <w:r w:rsidRPr="002D55AB">
                <w:rPr>
                  <w:rStyle w:val="Hyperlink"/>
                </w:rPr>
                <w:t>https://pixabay.com/pt/photos/gato-gatinho-animais-de-estimação-2934720/</w:t>
              </w:r>
            </w:hyperlink>
          </w:p>
          <w:p w14:paraId="730F938D" w14:textId="77777777" w:rsidR="009A2C31" w:rsidRDefault="009A2C31" w:rsidP="008B0997">
            <w:pPr>
              <w:shd w:val="clear" w:color="auto" w:fill="D9D9D9"/>
              <w:rPr>
                <w:rFonts w:ascii="Calibri" w:hAnsi="Calibri"/>
              </w:rPr>
            </w:pPr>
          </w:p>
          <w:p w14:paraId="379C8B46" w14:textId="77777777" w:rsidR="002D0C26" w:rsidRDefault="002D0C26" w:rsidP="008B0997">
            <w:pPr>
              <w:shd w:val="clear" w:color="auto" w:fill="D9D9D9"/>
              <w:rPr>
                <w:rFonts w:ascii="Calibri" w:hAnsi="Calibri"/>
              </w:rPr>
            </w:pPr>
          </w:p>
          <w:p w14:paraId="0B97CA6F" w14:textId="77777777" w:rsidR="00FA60FC" w:rsidRPr="00606083" w:rsidRDefault="002B59B3" w:rsidP="00606083">
            <w:pPr>
              <w:shd w:val="clear" w:color="auto" w:fill="D9D9D9"/>
              <w:jc w:val="center"/>
              <w:rPr>
                <w:rFonts w:ascii="Calibri" w:hAnsi="Calibri"/>
                <w:sz w:val="44"/>
              </w:rPr>
            </w:pPr>
            <w:r>
              <w:rPr>
                <w:rFonts w:ascii="Calibri" w:hAnsi="Calibri"/>
                <w:b/>
                <w:sz w:val="44"/>
              </w:rPr>
              <w:t>Res</w:t>
            </w:r>
            <w:r w:rsidRPr="002B59B3">
              <w:rPr>
                <w:rFonts w:ascii="Calibri" w:hAnsi="Calibri"/>
                <w:b/>
                <w:sz w:val="44"/>
              </w:rPr>
              <w:t>ponsável</w:t>
            </w:r>
            <w:r w:rsidRPr="002B59B3">
              <w:rPr>
                <w:rFonts w:ascii="Calibri" w:hAnsi="Calibri"/>
                <w:sz w:val="44"/>
              </w:rPr>
              <w:t>: Henrique Barbosa</w:t>
            </w:r>
            <w:r w:rsidR="00606083">
              <w:rPr>
                <w:rFonts w:ascii="Calibri" w:hAnsi="Calibri"/>
                <w:sz w:val="44"/>
              </w:rPr>
              <w:t xml:space="preserve"> </w:t>
            </w:r>
            <w:r w:rsidR="00606083" w:rsidRPr="00606083">
              <w:rPr>
                <w:rFonts w:ascii="Calibri" w:hAnsi="Calibri"/>
                <w:sz w:val="44"/>
              </w:rPr>
              <w:t>(26424690)</w:t>
            </w:r>
          </w:p>
          <w:p w14:paraId="593DBB2C" w14:textId="0A24CC88" w:rsidR="00FA60FC" w:rsidRDefault="00FA60FC" w:rsidP="00897626">
            <w:pPr>
              <w:shd w:val="clear" w:color="auto" w:fill="D9D9D9"/>
              <w:rPr>
                <w:rFonts w:ascii="Calibri" w:hAnsi="Calibri"/>
              </w:rPr>
            </w:pPr>
          </w:p>
          <w:p w14:paraId="532D16E8" w14:textId="77777777" w:rsidR="00AE5EC8" w:rsidRPr="00AE5EC8" w:rsidRDefault="00AE5EC8" w:rsidP="00AE5EC8">
            <w:r w:rsidRPr="00AE5EC8">
              <w:t>Página FAQ: Dúvidas frequentes dos clientes.</w:t>
            </w:r>
          </w:p>
          <w:p w14:paraId="03D49F92" w14:textId="77777777" w:rsidR="00AE5EC8" w:rsidRPr="00AE5EC8" w:rsidRDefault="00AE5EC8" w:rsidP="00AE5EC8"/>
          <w:p w14:paraId="0EFA5CFD" w14:textId="77777777" w:rsidR="00AE5EC8" w:rsidRPr="00AE5EC8" w:rsidRDefault="00AE5EC8" w:rsidP="00AE5EC8">
            <w:r w:rsidRPr="00AE5EC8">
              <w:t>Nome do arquivo: faq.html</w:t>
            </w:r>
          </w:p>
          <w:p w14:paraId="35CE0B2F" w14:textId="77777777" w:rsidR="00AE5EC8" w:rsidRPr="00AE5EC8" w:rsidRDefault="00AE5EC8" w:rsidP="00AE5EC8"/>
          <w:p w14:paraId="3C8FE989" w14:textId="77777777" w:rsidR="00AE5EC8" w:rsidRPr="00AE5EC8" w:rsidRDefault="00AE5EC8" w:rsidP="00AE5EC8">
            <w:r w:rsidRPr="00AE5EC8">
              <w:t>descrição: Tirar as principais dúvidas dos clientes, assim evitando congestionamento nas linhas telefónicas e no e-mail.</w:t>
            </w:r>
          </w:p>
          <w:p w14:paraId="77FEEFFA" w14:textId="77777777" w:rsidR="00AE5EC8" w:rsidRPr="00AE5EC8" w:rsidRDefault="00AE5EC8" w:rsidP="00AE5EC8"/>
          <w:p w14:paraId="0A494767" w14:textId="77777777" w:rsidR="00AE5EC8" w:rsidRPr="00AE5EC8" w:rsidRDefault="00AE5EC8" w:rsidP="00AE5EC8">
            <w:pPr>
              <w:rPr>
                <w:b/>
                <w:bCs/>
              </w:rPr>
            </w:pPr>
            <w:r w:rsidRPr="00AE5EC8">
              <w:rPr>
                <w:b/>
                <w:bCs/>
              </w:rPr>
              <w:t>Exemplos:</w:t>
            </w:r>
          </w:p>
          <w:p w14:paraId="3844FE61" w14:textId="77777777" w:rsidR="00AE5EC8" w:rsidRPr="00AE5EC8" w:rsidRDefault="00AE5EC8" w:rsidP="00AE5EC8"/>
          <w:p w14:paraId="49DF9F69" w14:textId="77777777" w:rsidR="00AE5EC8" w:rsidRPr="00AE5EC8" w:rsidRDefault="00610C0B" w:rsidP="00AE5EC8">
            <w:pPr>
              <w:pBdr>
                <w:top w:val="nil"/>
                <w:left w:val="nil"/>
                <w:bottom w:val="nil"/>
                <w:right w:val="nil"/>
                <w:between w:val="nil"/>
              </w:pBdr>
              <w:rPr>
                <w:rStyle w:val="Hyperlink"/>
                <w:rFonts w:eastAsia="Courier New"/>
              </w:rPr>
            </w:pPr>
            <w:hyperlink r:id="rId50">
              <w:r w:rsidR="00AE5EC8" w:rsidRPr="00AE5EC8">
                <w:rPr>
                  <w:rStyle w:val="Hyperlink"/>
                  <w:rFonts w:eastAsia="Courier New"/>
                </w:rPr>
                <w:t>https://dribbble.com/shots/5933078-UI-Daily-092-F-A-Q?utm_source=pinterest&amp;utm_campaign=pinterest_shot&amp;utm_content=UI%20Daily,%20%23092%20%E2%80%93%20F.A.Q.&amp;utm_medium=Social_Share</w:t>
              </w:r>
            </w:hyperlink>
          </w:p>
          <w:p w14:paraId="22F3669F" w14:textId="77777777" w:rsidR="00AE5EC8" w:rsidRPr="00AE5EC8" w:rsidRDefault="00AE5EC8" w:rsidP="00AE5EC8">
            <w:pPr>
              <w:pBdr>
                <w:top w:val="nil"/>
                <w:left w:val="nil"/>
                <w:bottom w:val="nil"/>
                <w:right w:val="nil"/>
                <w:between w:val="nil"/>
              </w:pBdr>
              <w:rPr>
                <w:rStyle w:val="Hyperlink"/>
                <w:rFonts w:eastAsia="Courier New"/>
              </w:rPr>
            </w:pPr>
          </w:p>
          <w:p w14:paraId="6EB4B5AE" w14:textId="77777777" w:rsidR="00AE5EC8" w:rsidRPr="00AE5EC8" w:rsidRDefault="00610C0B" w:rsidP="00AE5EC8">
            <w:pPr>
              <w:rPr>
                <w:rStyle w:val="Hyperlink"/>
                <w:rFonts w:eastAsia="Courier New"/>
              </w:rPr>
            </w:pPr>
            <w:hyperlink r:id="rId51">
              <w:r w:rsidR="00AE5EC8" w:rsidRPr="00AE5EC8">
                <w:rPr>
                  <w:rStyle w:val="Hyperlink"/>
                  <w:rFonts w:eastAsia="Courier New"/>
                </w:rPr>
                <w:t>https://www.cobasi.com.br/faq</w:t>
              </w:r>
            </w:hyperlink>
          </w:p>
          <w:p w14:paraId="25AABED6" w14:textId="77777777" w:rsidR="00AE5EC8" w:rsidRPr="00AE5EC8" w:rsidRDefault="00AE5EC8" w:rsidP="00AE5EC8">
            <w:pPr>
              <w:rPr>
                <w:rStyle w:val="Hyperlink"/>
                <w:rFonts w:eastAsia="Courier New"/>
              </w:rPr>
            </w:pPr>
          </w:p>
          <w:p w14:paraId="2267DD81" w14:textId="77777777" w:rsidR="00AE5EC8" w:rsidRPr="00AE5EC8" w:rsidRDefault="00610C0B" w:rsidP="00AE5EC8">
            <w:pPr>
              <w:rPr>
                <w:rStyle w:val="Hyperlink"/>
                <w:rFonts w:eastAsia="Courier New"/>
              </w:rPr>
            </w:pPr>
            <w:hyperlink r:id="rId52">
              <w:r w:rsidR="00AE5EC8" w:rsidRPr="00AE5EC8">
                <w:rPr>
                  <w:rStyle w:val="Hyperlink"/>
                  <w:rFonts w:eastAsia="Courier New"/>
                </w:rPr>
                <w:t>https://dribbble.com/shots/14122206-FAQ-design-for-WordPress-customization-platform</w:t>
              </w:r>
            </w:hyperlink>
          </w:p>
          <w:p w14:paraId="05A95577" w14:textId="77777777" w:rsidR="00AE5EC8" w:rsidRPr="00AE5EC8" w:rsidRDefault="00AE5EC8" w:rsidP="00AE5EC8">
            <w:pPr>
              <w:rPr>
                <w:rStyle w:val="Hyperlink"/>
                <w:rFonts w:eastAsia="Courier New"/>
              </w:rPr>
            </w:pPr>
          </w:p>
          <w:p w14:paraId="4C40612A" w14:textId="77777777" w:rsidR="00AE5EC8" w:rsidRPr="00AE5EC8" w:rsidRDefault="00AE5EC8" w:rsidP="00AE5EC8">
            <w:pPr>
              <w:rPr>
                <w:rStyle w:val="Hyperlink"/>
                <w:rFonts w:eastAsia="Courier New"/>
              </w:rPr>
            </w:pPr>
            <w:r w:rsidRPr="00AE5EC8">
              <w:rPr>
                <w:rStyle w:val="Hyperlink"/>
                <w:rFonts w:eastAsia="Courier New"/>
              </w:rPr>
              <w:t>https://ecommerce-platforms.com/pt/articles/create-perfect-faq-page-online-store</w:t>
            </w:r>
          </w:p>
          <w:p w14:paraId="5CDC652B" w14:textId="77777777" w:rsidR="00AE5EC8" w:rsidRPr="00AE5EC8" w:rsidRDefault="00AE5EC8" w:rsidP="00AE5EC8"/>
          <w:p w14:paraId="0E220574" w14:textId="77777777" w:rsidR="00AE5EC8" w:rsidRPr="00AE5EC8" w:rsidRDefault="00AE5EC8" w:rsidP="00AE5EC8">
            <w:pPr>
              <w:rPr>
                <w:b/>
                <w:bCs/>
              </w:rPr>
            </w:pPr>
            <w:r w:rsidRPr="00AE5EC8">
              <w:rPr>
                <w:b/>
                <w:bCs/>
              </w:rPr>
              <w:t>Imagens:</w:t>
            </w:r>
          </w:p>
          <w:p w14:paraId="4A37FD05" w14:textId="77777777" w:rsidR="00AE5EC8" w:rsidRDefault="00AE5EC8" w:rsidP="00AE5EC8">
            <w:r>
              <w:rPr>
                <w:noProof/>
              </w:rPr>
              <w:drawing>
                <wp:inline distT="0" distB="0" distL="0" distR="0" wp14:anchorId="3FDD3076" wp14:editId="2398F2B7">
                  <wp:extent cx="5381625" cy="3590925"/>
                  <wp:effectExtent l="0" t="0" r="0" b="0"/>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3"/>
                          <a:srcRect/>
                          <a:stretch>
                            <a:fillRect/>
                          </a:stretch>
                        </pic:blipFill>
                        <pic:spPr>
                          <a:xfrm>
                            <a:off x="0" y="0"/>
                            <a:ext cx="5381625" cy="3590925"/>
                          </a:xfrm>
                          <a:prstGeom prst="rect">
                            <a:avLst/>
                          </a:prstGeom>
                          <a:ln/>
                        </pic:spPr>
                      </pic:pic>
                    </a:graphicData>
                  </a:graphic>
                </wp:inline>
              </w:drawing>
            </w:r>
          </w:p>
          <w:p w14:paraId="74DF1A93" w14:textId="2E0B7051" w:rsidR="001D6445" w:rsidRDefault="001D6445" w:rsidP="00AE5EC8">
            <w:pPr>
              <w:rPr>
                <w:rStyle w:val="Hyperlink"/>
                <w:rFonts w:eastAsia="Courier New"/>
              </w:rPr>
            </w:pPr>
          </w:p>
          <w:p w14:paraId="45372D6B" w14:textId="77777777" w:rsidR="001D6445" w:rsidRDefault="001D6445" w:rsidP="001D6445">
            <w:pPr>
              <w:rPr>
                <w:sz w:val="22"/>
                <w:szCs w:val="22"/>
                <w:lang w:eastAsia="en-US"/>
              </w:rPr>
            </w:pPr>
            <w:r>
              <w:rPr>
                <w:b/>
              </w:rPr>
              <w:t>Disponivel em:</w:t>
            </w:r>
            <w:r>
              <w:t xml:space="preserve"> </w:t>
            </w:r>
            <w:hyperlink r:id="rId54" w:history="1">
              <w:r>
                <w:rPr>
                  <w:rStyle w:val="Hyperlink"/>
                  <w:color w:val="1155CC"/>
                </w:rPr>
                <w:t>https://unsplash.com/photos/AoqgGAqrLpU</w:t>
              </w:r>
            </w:hyperlink>
          </w:p>
          <w:p w14:paraId="70D63AE2" w14:textId="77777777" w:rsidR="001D6445" w:rsidRDefault="001D6445" w:rsidP="001D6445">
            <w:r>
              <w:rPr>
                <w:b/>
              </w:rPr>
              <w:t xml:space="preserve">Atribuição: </w:t>
            </w:r>
            <w:r>
              <w:t>Não requerida.</w:t>
            </w:r>
          </w:p>
          <w:p w14:paraId="659DE836" w14:textId="77777777" w:rsidR="001D6445" w:rsidRDefault="001D6445" w:rsidP="001D6445">
            <w:r>
              <w:rPr>
                <w:b/>
              </w:rPr>
              <w:t xml:space="preserve">Nome do arquivo: </w:t>
            </w:r>
            <w:r>
              <w:t>dogPergunta.png</w:t>
            </w:r>
          </w:p>
          <w:p w14:paraId="4BCBD950" w14:textId="77777777" w:rsidR="00AE5EC8" w:rsidRPr="00AE5EC8" w:rsidRDefault="00AE5EC8" w:rsidP="00AE5EC8"/>
          <w:p w14:paraId="665CB305" w14:textId="77777777" w:rsidR="00AE5EC8" w:rsidRPr="00AE5EC8" w:rsidRDefault="00AE5EC8" w:rsidP="00AE5EC8">
            <w:r w:rsidRPr="00AE5EC8">
              <w:t>Página sobre: Informações sobre a loja.</w:t>
            </w:r>
          </w:p>
          <w:p w14:paraId="0D4CA24F" w14:textId="77777777" w:rsidR="00AE5EC8" w:rsidRPr="00AE5EC8" w:rsidRDefault="00AE5EC8" w:rsidP="00AE5EC8"/>
          <w:p w14:paraId="4FFB5BDB" w14:textId="77777777" w:rsidR="00AE5EC8" w:rsidRPr="00AE5EC8" w:rsidRDefault="00AE5EC8" w:rsidP="00AE5EC8">
            <w:r w:rsidRPr="00AE5EC8">
              <w:t>Nome do arquivo: sobre.html</w:t>
            </w:r>
          </w:p>
          <w:p w14:paraId="78FFD25F" w14:textId="77777777" w:rsidR="00AE5EC8" w:rsidRPr="00AE5EC8" w:rsidRDefault="00AE5EC8" w:rsidP="00AE5EC8"/>
          <w:p w14:paraId="09368359" w14:textId="77777777" w:rsidR="00AE5EC8" w:rsidRPr="00AE5EC8" w:rsidRDefault="00AE5EC8" w:rsidP="00AE5EC8">
            <w:r w:rsidRPr="00AE5EC8">
              <w:t>descrição: contar a história da loja, os serviços prestados e seus diferenciais.</w:t>
            </w:r>
          </w:p>
          <w:p w14:paraId="0B599220" w14:textId="77777777" w:rsidR="00AE5EC8" w:rsidRPr="00AE5EC8" w:rsidRDefault="00AE5EC8" w:rsidP="00AE5EC8"/>
          <w:p w14:paraId="06479039" w14:textId="77777777" w:rsidR="00AE5EC8" w:rsidRPr="00AE5EC8" w:rsidRDefault="00AE5EC8" w:rsidP="00AE5EC8">
            <w:r w:rsidRPr="00AE5EC8">
              <w:t>Exemplos:</w:t>
            </w:r>
          </w:p>
          <w:p w14:paraId="02748FD6" w14:textId="77777777" w:rsidR="00AE5EC8" w:rsidRPr="00AE5EC8" w:rsidRDefault="00AE5EC8" w:rsidP="00AE5EC8"/>
          <w:p w14:paraId="4CBEAFE7" w14:textId="77777777" w:rsidR="00AE5EC8" w:rsidRPr="00AE5EC8" w:rsidRDefault="00AE5EC8" w:rsidP="00AE5EC8">
            <w:pPr>
              <w:rPr>
                <w:rStyle w:val="Hyperlink"/>
                <w:rFonts w:eastAsia="Courier New"/>
              </w:rPr>
            </w:pPr>
            <w:r w:rsidRPr="00AE5EC8">
              <w:rPr>
                <w:rStyle w:val="Hyperlink"/>
                <w:rFonts w:eastAsia="Courier New"/>
              </w:rPr>
              <w:t>https://www.cobasi.com.br/institucional/quem-somos</w:t>
            </w:r>
          </w:p>
          <w:p w14:paraId="4A6EFC5F" w14:textId="77777777" w:rsidR="00AE5EC8" w:rsidRPr="00AE5EC8" w:rsidRDefault="00AE5EC8" w:rsidP="00AE5EC8"/>
          <w:p w14:paraId="3846AC64" w14:textId="0A505BB0" w:rsidR="00AE5EC8" w:rsidRPr="00AE5EC8" w:rsidRDefault="00610C0B" w:rsidP="00AE5EC8">
            <w:pPr>
              <w:rPr>
                <w:rStyle w:val="Hyperlink"/>
                <w:rFonts w:eastAsia="Courier New"/>
              </w:rPr>
            </w:pPr>
            <w:hyperlink r:id="rId55">
              <w:r w:rsidR="00AE5EC8" w:rsidRPr="00AE5EC8">
                <w:rPr>
                  <w:rStyle w:val="Hyperlink"/>
                  <w:rFonts w:eastAsia="Courier New"/>
                </w:rPr>
                <w:t>https://www.mypetbrasil.com/</w:t>
              </w:r>
            </w:hyperlink>
          </w:p>
          <w:p w14:paraId="6156467B" w14:textId="77777777" w:rsidR="00AE5EC8" w:rsidRPr="00AE5EC8" w:rsidRDefault="00AE5EC8" w:rsidP="00AE5EC8">
            <w:pPr>
              <w:rPr>
                <w:rStyle w:val="Hyperlink"/>
                <w:rFonts w:eastAsia="Courier New"/>
              </w:rPr>
            </w:pPr>
          </w:p>
          <w:p w14:paraId="45DAD6E4" w14:textId="77777777" w:rsidR="00AE5EC8" w:rsidRPr="00AE5EC8" w:rsidRDefault="00610C0B" w:rsidP="00AE5EC8">
            <w:pPr>
              <w:rPr>
                <w:rStyle w:val="Hyperlink"/>
                <w:rFonts w:eastAsia="Courier New"/>
              </w:rPr>
            </w:pPr>
            <w:hyperlink r:id="rId56">
              <w:r w:rsidR="00AE5EC8" w:rsidRPr="00AE5EC8">
                <w:rPr>
                  <w:rStyle w:val="Hyperlink"/>
                  <w:rFonts w:eastAsia="Courier New"/>
                </w:rPr>
                <w:t>https://www.petz.com.br/institucional/sobre-a-petz</w:t>
              </w:r>
            </w:hyperlink>
          </w:p>
          <w:p w14:paraId="7772CC7B" w14:textId="77777777" w:rsidR="00AE5EC8" w:rsidRPr="00AE5EC8" w:rsidRDefault="00AE5EC8" w:rsidP="00AE5EC8">
            <w:pPr>
              <w:rPr>
                <w:rStyle w:val="Hyperlink"/>
                <w:rFonts w:eastAsia="Courier New"/>
              </w:rPr>
            </w:pPr>
          </w:p>
          <w:p w14:paraId="0A1B7ADB" w14:textId="77777777" w:rsidR="00AE5EC8" w:rsidRPr="00AE5EC8" w:rsidRDefault="00AE5EC8" w:rsidP="00AE5EC8">
            <w:pPr>
              <w:rPr>
                <w:rStyle w:val="Hyperlink"/>
                <w:rFonts w:eastAsia="Courier New"/>
              </w:rPr>
            </w:pPr>
            <w:r w:rsidRPr="00AE5EC8">
              <w:rPr>
                <w:rStyle w:val="Hyperlink"/>
                <w:rFonts w:eastAsia="Courier New"/>
              </w:rPr>
              <w:t>https://resultadosdigitais.com.br/blog/exemplos-de-paginas-sobre/</w:t>
            </w:r>
          </w:p>
          <w:p w14:paraId="5B44D3E3" w14:textId="77777777" w:rsidR="00AE5EC8" w:rsidRPr="00AE5EC8" w:rsidRDefault="00AE5EC8" w:rsidP="00AE5EC8"/>
          <w:p w14:paraId="7A818B5F" w14:textId="77777777" w:rsidR="00AE5EC8" w:rsidRPr="00AE5EC8" w:rsidRDefault="00AE5EC8" w:rsidP="00AE5EC8">
            <w:r w:rsidRPr="00AE5EC8">
              <w:t>Imagens:</w:t>
            </w:r>
          </w:p>
          <w:p w14:paraId="56CCA888" w14:textId="77777777" w:rsidR="00AE5EC8" w:rsidRDefault="00610C0B" w:rsidP="00AE5EC8">
            <w:hyperlink r:id="rId57">
              <w:r w:rsidR="00AE5EC8" w:rsidRPr="00AE5EC8">
                <w:rPr>
                  <w:noProof/>
                </w:rPr>
                <w:drawing>
                  <wp:inline distT="0" distB="0" distL="0" distR="0" wp14:anchorId="3DA413C6" wp14:editId="5A975CBC">
                    <wp:extent cx="3943433" cy="2215568"/>
                    <wp:effectExtent l="0" t="0" r="0" b="0"/>
                    <wp:docPr id="2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8"/>
                            <a:srcRect/>
                            <a:stretch>
                              <a:fillRect/>
                            </a:stretch>
                          </pic:blipFill>
                          <pic:spPr>
                            <a:xfrm>
                              <a:off x="0" y="0"/>
                              <a:ext cx="3943433" cy="2215568"/>
                            </a:xfrm>
                            <a:prstGeom prst="rect">
                              <a:avLst/>
                            </a:prstGeom>
                            <a:ln/>
                          </pic:spPr>
                        </pic:pic>
                      </a:graphicData>
                    </a:graphic>
                  </wp:inline>
                </w:drawing>
              </w:r>
            </w:hyperlink>
          </w:p>
          <w:p w14:paraId="6CBF9C66" w14:textId="77777777" w:rsidR="001D6445" w:rsidRDefault="001D6445" w:rsidP="001D6445">
            <w:pPr>
              <w:rPr>
                <w:sz w:val="22"/>
                <w:szCs w:val="22"/>
                <w:lang w:eastAsia="en-US"/>
              </w:rPr>
            </w:pPr>
            <w:r>
              <w:rPr>
                <w:b/>
              </w:rPr>
              <w:t>Disponivel em:</w:t>
            </w:r>
            <w:r>
              <w:t xml:space="preserve"> </w:t>
            </w:r>
            <w:hyperlink r:id="rId59" w:history="1">
              <w:r>
                <w:rPr>
                  <w:rStyle w:val="Hyperlink"/>
                  <w:color w:val="1155CC"/>
                </w:rPr>
                <w:t>https://unsplash.com/photos/4zN3DPTkQtU</w:t>
              </w:r>
            </w:hyperlink>
          </w:p>
          <w:p w14:paraId="0DDFE407" w14:textId="77777777" w:rsidR="001D6445" w:rsidRDefault="001D6445" w:rsidP="001D6445">
            <w:r>
              <w:rPr>
                <w:b/>
              </w:rPr>
              <w:t xml:space="preserve">Atribuição: </w:t>
            </w:r>
            <w:r>
              <w:t>Não requerida.</w:t>
            </w:r>
          </w:p>
          <w:p w14:paraId="613B9477" w14:textId="17E3E8EB" w:rsidR="001D6445" w:rsidRDefault="001D6445" w:rsidP="001D6445">
            <w:r>
              <w:rPr>
                <w:b/>
              </w:rPr>
              <w:t xml:space="preserve">Nome do arquivo: </w:t>
            </w:r>
            <w:r>
              <w:t>historia.png</w:t>
            </w:r>
          </w:p>
          <w:p w14:paraId="1D6B35FF" w14:textId="77777777" w:rsidR="001D6445" w:rsidRDefault="001D6445" w:rsidP="001D6445"/>
          <w:p w14:paraId="7D4C066A" w14:textId="77777777" w:rsidR="00AE5EC8" w:rsidRDefault="00AE5EC8" w:rsidP="00AE5EC8">
            <w:r>
              <w:rPr>
                <w:noProof/>
              </w:rPr>
              <w:drawing>
                <wp:inline distT="114300" distB="114300" distL="114300" distR="114300" wp14:anchorId="7BCD6EE9" wp14:editId="1324DFF3">
                  <wp:extent cx="3187291" cy="2152968"/>
                  <wp:effectExtent l="0" t="0" r="0" b="0"/>
                  <wp:docPr id="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0"/>
                          <a:srcRect/>
                          <a:stretch>
                            <a:fillRect/>
                          </a:stretch>
                        </pic:blipFill>
                        <pic:spPr>
                          <a:xfrm>
                            <a:off x="0" y="0"/>
                            <a:ext cx="3187291" cy="2152968"/>
                          </a:xfrm>
                          <a:prstGeom prst="rect">
                            <a:avLst/>
                          </a:prstGeom>
                          <a:ln/>
                        </pic:spPr>
                      </pic:pic>
                    </a:graphicData>
                  </a:graphic>
                </wp:inline>
              </w:drawing>
            </w:r>
          </w:p>
          <w:p w14:paraId="550B8A68" w14:textId="77777777" w:rsidR="001D6445" w:rsidRDefault="001D6445" w:rsidP="001D6445">
            <w:pPr>
              <w:rPr>
                <w:sz w:val="22"/>
                <w:szCs w:val="22"/>
                <w:lang w:eastAsia="en-US"/>
              </w:rPr>
            </w:pPr>
            <w:r>
              <w:rPr>
                <w:b/>
              </w:rPr>
              <w:t>Disponivel em:</w:t>
            </w:r>
            <w:r>
              <w:t xml:space="preserve"> </w:t>
            </w:r>
            <w:hyperlink r:id="rId61" w:history="1">
              <w:r>
                <w:rPr>
                  <w:rStyle w:val="Hyperlink"/>
                  <w:color w:val="1155CC"/>
                </w:rPr>
                <w:t>https://unsplash.com/photos/uy5t-CJuIK4</w:t>
              </w:r>
            </w:hyperlink>
          </w:p>
          <w:p w14:paraId="36C98C9A" w14:textId="77777777" w:rsidR="001D6445" w:rsidRDefault="001D6445" w:rsidP="001D6445">
            <w:r>
              <w:rPr>
                <w:b/>
              </w:rPr>
              <w:t xml:space="preserve">Atribuição: </w:t>
            </w:r>
            <w:r>
              <w:t>Não requerida.</w:t>
            </w:r>
          </w:p>
          <w:p w14:paraId="6D23BB19" w14:textId="77777777" w:rsidR="001D6445" w:rsidRDefault="001D6445" w:rsidP="001D6445">
            <w:r>
              <w:rPr>
                <w:b/>
              </w:rPr>
              <w:t xml:space="preserve">Nome do arquivo: </w:t>
            </w:r>
            <w:r>
              <w:t>servicos.jpg</w:t>
            </w:r>
          </w:p>
          <w:p w14:paraId="39D521EA" w14:textId="77777777" w:rsidR="00AE5EC8" w:rsidRDefault="00AE5EC8" w:rsidP="00AE5EC8"/>
          <w:p w14:paraId="4082F09D" w14:textId="77777777" w:rsidR="00AE5EC8" w:rsidRDefault="00AE5EC8" w:rsidP="00AE5EC8">
            <w:r>
              <w:rPr>
                <w:noProof/>
              </w:rPr>
              <w:drawing>
                <wp:inline distT="114300" distB="114300" distL="114300" distR="114300" wp14:anchorId="08B03822" wp14:editId="6B66356F">
                  <wp:extent cx="3325178" cy="2210027"/>
                  <wp:effectExtent l="0" t="0" r="0" b="0"/>
                  <wp:docPr id="3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2"/>
                          <a:srcRect/>
                          <a:stretch>
                            <a:fillRect/>
                          </a:stretch>
                        </pic:blipFill>
                        <pic:spPr>
                          <a:xfrm>
                            <a:off x="0" y="0"/>
                            <a:ext cx="3325178" cy="2210027"/>
                          </a:xfrm>
                          <a:prstGeom prst="rect">
                            <a:avLst/>
                          </a:prstGeom>
                          <a:ln/>
                        </pic:spPr>
                      </pic:pic>
                    </a:graphicData>
                  </a:graphic>
                </wp:inline>
              </w:drawing>
            </w:r>
          </w:p>
          <w:p w14:paraId="3E12502F" w14:textId="77777777" w:rsidR="001D6445" w:rsidRDefault="001D6445" w:rsidP="001D6445">
            <w:pPr>
              <w:rPr>
                <w:sz w:val="22"/>
                <w:szCs w:val="22"/>
                <w:lang w:eastAsia="en-US"/>
              </w:rPr>
            </w:pPr>
            <w:r>
              <w:rPr>
                <w:b/>
              </w:rPr>
              <w:t>Disponivel em:</w:t>
            </w:r>
            <w:r>
              <w:t xml:space="preserve"> </w:t>
            </w:r>
            <w:hyperlink r:id="rId63" w:history="1">
              <w:r>
                <w:rPr>
                  <w:rStyle w:val="Hyperlink"/>
                  <w:color w:val="1155CC"/>
                </w:rPr>
                <w:t>https://unsplash.com/photos/cjAT4x-go_k</w:t>
              </w:r>
            </w:hyperlink>
          </w:p>
          <w:p w14:paraId="5F9AE062" w14:textId="77777777" w:rsidR="001D6445" w:rsidRDefault="001D6445" w:rsidP="001D6445">
            <w:r>
              <w:rPr>
                <w:b/>
              </w:rPr>
              <w:lastRenderedPageBreak/>
              <w:t xml:space="preserve">Atribuição: </w:t>
            </w:r>
            <w:r>
              <w:t>Não requerida.</w:t>
            </w:r>
          </w:p>
          <w:p w14:paraId="539EEA1D" w14:textId="77777777" w:rsidR="001D6445" w:rsidRDefault="001D6445" w:rsidP="001D6445">
            <w:r>
              <w:rPr>
                <w:b/>
              </w:rPr>
              <w:t xml:space="preserve">Nome do arquivo: </w:t>
            </w:r>
            <w:r>
              <w:t>unidades.jpg</w:t>
            </w:r>
          </w:p>
          <w:p w14:paraId="77A2D3DE" w14:textId="3CA6DE5D" w:rsidR="00BA426C" w:rsidRPr="00AE5EC8" w:rsidRDefault="00BA426C" w:rsidP="00AE5EC8"/>
          <w:p w14:paraId="194B7B4E" w14:textId="77777777" w:rsidR="002B59B3" w:rsidRDefault="002B59B3" w:rsidP="002B59B3">
            <w:pPr>
              <w:pBdr>
                <w:bottom w:val="single" w:sz="6" w:space="1" w:color="auto"/>
              </w:pBdr>
              <w:shd w:val="clear" w:color="auto" w:fill="D9D9D9"/>
              <w:jc w:val="center"/>
              <w:rPr>
                <w:rFonts w:ascii="Calibri" w:hAnsi="Calibri"/>
                <w:sz w:val="44"/>
              </w:rPr>
            </w:pPr>
            <w:r w:rsidRPr="00F93417">
              <w:rPr>
                <w:rFonts w:ascii="Calibri" w:hAnsi="Calibri"/>
                <w:b/>
                <w:sz w:val="44"/>
              </w:rPr>
              <w:t>Responsável</w:t>
            </w:r>
            <w:r w:rsidRPr="00F93417">
              <w:rPr>
                <w:rFonts w:ascii="Calibri" w:hAnsi="Calibri"/>
                <w:sz w:val="44"/>
              </w:rPr>
              <w:t xml:space="preserve">: </w:t>
            </w:r>
            <w:r>
              <w:rPr>
                <w:rFonts w:ascii="Calibri" w:hAnsi="Calibri"/>
                <w:sz w:val="44"/>
              </w:rPr>
              <w:t>Henrique Deusdara Oliveira</w:t>
            </w:r>
            <w:r w:rsidR="00606083">
              <w:rPr>
                <w:rFonts w:ascii="Calibri" w:hAnsi="Calibri"/>
                <w:sz w:val="44"/>
              </w:rPr>
              <w:t xml:space="preserve"> </w:t>
            </w:r>
            <w:r w:rsidR="00606083" w:rsidRPr="00606083">
              <w:rPr>
                <w:rFonts w:ascii="Calibri" w:hAnsi="Calibri"/>
                <w:sz w:val="44"/>
              </w:rPr>
              <w:t>(2671785-9)</w:t>
            </w:r>
          </w:p>
          <w:p w14:paraId="7FC6302E" w14:textId="77777777" w:rsidR="002B59B3" w:rsidRDefault="002B59B3" w:rsidP="00FA60FC"/>
          <w:p w14:paraId="71335489" w14:textId="77777777" w:rsidR="002B59B3" w:rsidRDefault="002B59B3" w:rsidP="00FA60FC"/>
          <w:p w14:paraId="593F077A" w14:textId="77777777" w:rsidR="002B59B3" w:rsidRDefault="002B59B3" w:rsidP="00FA60FC"/>
          <w:p w14:paraId="1E97A2EC" w14:textId="77777777" w:rsidR="0089651C" w:rsidRDefault="0089651C" w:rsidP="0089651C">
            <w:pPr>
              <w:rPr>
                <w:b/>
                <w:bCs/>
              </w:rPr>
            </w:pPr>
            <w:r>
              <w:rPr>
                <w:b/>
                <w:bCs/>
              </w:rPr>
              <w:t>1º Página: Nóticias Pets</w:t>
            </w:r>
          </w:p>
          <w:p w14:paraId="3A520609" w14:textId="77777777" w:rsidR="0089651C" w:rsidRDefault="0089651C" w:rsidP="0089651C"/>
          <w:p w14:paraId="77BE59FD" w14:textId="77777777" w:rsidR="0089651C" w:rsidRDefault="0089651C" w:rsidP="0089651C">
            <w:r w:rsidRPr="00D035B7">
              <w:rPr>
                <w:b/>
                <w:bCs/>
              </w:rPr>
              <w:t>Nome do arquivo</w:t>
            </w:r>
            <w:r>
              <w:rPr>
                <w:b/>
                <w:bCs/>
              </w:rPr>
              <w:t xml:space="preserve">: </w:t>
            </w:r>
            <w:r>
              <w:t>noticias_pets-1.html</w:t>
            </w:r>
          </w:p>
          <w:p w14:paraId="5C8F2D21" w14:textId="77777777" w:rsidR="0089651C" w:rsidRPr="00D035B7" w:rsidRDefault="0089651C" w:rsidP="0089651C"/>
          <w:p w14:paraId="7BC32C51" w14:textId="77777777" w:rsidR="0089651C" w:rsidRPr="00E614E0" w:rsidRDefault="0089651C" w:rsidP="0089651C">
            <w:r w:rsidRPr="00E614E0">
              <w:t>-- Na página inicial, 'Introdução de notícias' será um slide onde mostra as imagens da n</w:t>
            </w:r>
            <w:r>
              <w:t>o</w:t>
            </w:r>
            <w:r w:rsidRPr="00E614E0">
              <w:t>t</w:t>
            </w:r>
            <w:r>
              <w:t>í</w:t>
            </w:r>
            <w:r w:rsidRPr="00E614E0">
              <w:t>cia e seu título descritivo.</w:t>
            </w:r>
            <w:r>
              <w:t xml:space="preserve"> </w:t>
            </w:r>
            <w:r w:rsidRPr="00E614E0">
              <w:t>Quando clicado, em um dos tópicos dentro do slide, será possível ir direto a página desse mesmo tópico através do hyperlink.</w:t>
            </w:r>
          </w:p>
          <w:p w14:paraId="09881DC2" w14:textId="77777777" w:rsidR="0089651C" w:rsidRDefault="0089651C" w:rsidP="0089651C"/>
          <w:p w14:paraId="45EA588B" w14:textId="77777777" w:rsidR="0089651C" w:rsidRPr="00E614E0" w:rsidRDefault="0089651C" w:rsidP="0089651C">
            <w:r w:rsidRPr="00E614E0">
              <w:t>-- Ainda na página inicial, as imagens</w:t>
            </w:r>
            <w:r>
              <w:t xml:space="preserve"> </w:t>
            </w:r>
            <w:r w:rsidRPr="00E614E0">
              <w:t xml:space="preserve">(IMG) são fotos de animais que representariam </w:t>
            </w:r>
            <w:r>
              <w:t>aqueles</w:t>
            </w:r>
            <w:r w:rsidRPr="00E614E0">
              <w:t xml:space="preserve"> que você quer saber sobre, nesse</w:t>
            </w:r>
            <w:r>
              <w:t xml:space="preserve"> </w:t>
            </w:r>
            <w:r w:rsidRPr="00E614E0">
              <w:t>caso c</w:t>
            </w:r>
            <w:r>
              <w:t>l</w:t>
            </w:r>
            <w:r w:rsidRPr="00E614E0">
              <w:t>icando na 'img_animal-1', abriria a descrição s</w:t>
            </w:r>
            <w:r>
              <w:t>o</w:t>
            </w:r>
            <w:r w:rsidRPr="00E614E0">
              <w:t>bre cães, enquanto os outros abrirão descrição pra diferentes animais.</w:t>
            </w:r>
          </w:p>
          <w:p w14:paraId="4A53A7C2" w14:textId="77777777" w:rsidR="0089651C" w:rsidRPr="00E614E0" w:rsidRDefault="0089651C" w:rsidP="0089651C"/>
          <w:p w14:paraId="0657A076" w14:textId="77777777" w:rsidR="0089651C" w:rsidRDefault="0089651C" w:rsidP="0089651C">
            <w:pPr>
              <w:rPr>
                <w:b/>
                <w:bCs/>
              </w:rPr>
            </w:pPr>
            <w:r>
              <w:rPr>
                <w:b/>
                <w:bCs/>
              </w:rPr>
              <w:t>2º Página: Tópicos Pets</w:t>
            </w:r>
          </w:p>
          <w:p w14:paraId="6AB38051" w14:textId="77777777" w:rsidR="0089651C" w:rsidRDefault="0089651C" w:rsidP="0089651C"/>
          <w:p w14:paraId="034E9F23" w14:textId="77777777" w:rsidR="0089651C" w:rsidRDefault="0089651C" w:rsidP="0089651C">
            <w:r w:rsidRPr="00D035B7">
              <w:rPr>
                <w:b/>
                <w:bCs/>
              </w:rPr>
              <w:t>Nome do arquivo</w:t>
            </w:r>
            <w:r>
              <w:rPr>
                <w:b/>
                <w:bCs/>
              </w:rPr>
              <w:t xml:space="preserve">: </w:t>
            </w:r>
            <w:r>
              <w:t>topicos_pets-1.html</w:t>
            </w:r>
          </w:p>
          <w:p w14:paraId="7A3BB0EB" w14:textId="77777777" w:rsidR="0089651C" w:rsidRPr="00E614E0" w:rsidRDefault="0089651C" w:rsidP="0089651C"/>
          <w:p w14:paraId="5EFF11D8" w14:textId="77777777" w:rsidR="0089651C" w:rsidRPr="00E614E0" w:rsidRDefault="0089651C" w:rsidP="0089651C">
            <w:r w:rsidRPr="00E614E0">
              <w:t>-- Na segunda página, se trata da descrição dos cães e animais, essa será uma p</w:t>
            </w:r>
            <w:r>
              <w:t>á</w:t>
            </w:r>
            <w:r w:rsidRPr="00E614E0">
              <w:t>gina com os tópicos de seus respectivos animais.</w:t>
            </w:r>
          </w:p>
          <w:p w14:paraId="7A5C8094" w14:textId="77777777" w:rsidR="0089651C" w:rsidRPr="00E614E0" w:rsidRDefault="0089651C" w:rsidP="0089651C">
            <w:r w:rsidRPr="00E614E0">
              <w:t>Acima da descrição vemos 'título' em verde, a id</w:t>
            </w:r>
            <w:r>
              <w:t>e</w:t>
            </w:r>
            <w:r w:rsidRPr="00E614E0">
              <w:t>ia que tive é de usar a alimentação diferente p</w:t>
            </w:r>
            <w:r>
              <w:t>a</w:t>
            </w:r>
            <w:r w:rsidRPr="00E614E0">
              <w:t>ra cada barra, exemplo:</w:t>
            </w:r>
          </w:p>
          <w:p w14:paraId="49BDAA4C" w14:textId="77777777" w:rsidR="0089651C" w:rsidRPr="00E614E0" w:rsidRDefault="0089651C" w:rsidP="0089651C">
            <w:r w:rsidRPr="00E614E0">
              <w:t>alimentação natural cozida/alimentação natural com carne.</w:t>
            </w:r>
          </w:p>
          <w:p w14:paraId="0C3AFB42" w14:textId="77777777" w:rsidR="0089651C" w:rsidRPr="00E614E0" w:rsidRDefault="0089651C" w:rsidP="0089651C">
            <w:r w:rsidRPr="00E614E0">
              <w:t xml:space="preserve">Quando você clica em uma dessas sugestões de alimentação, a descrição mudaria (sem necessidade de </w:t>
            </w:r>
            <w:r>
              <w:t>h</w:t>
            </w:r>
            <w:r w:rsidRPr="00E614E0">
              <w:t>yperlink)</w:t>
            </w:r>
          </w:p>
          <w:p w14:paraId="4DC5B7B1" w14:textId="77777777" w:rsidR="0089651C" w:rsidRDefault="0089651C" w:rsidP="0089651C"/>
          <w:p w14:paraId="3524DB4A" w14:textId="77777777" w:rsidR="0089651C" w:rsidRDefault="0089651C" w:rsidP="0089651C">
            <w:r w:rsidRPr="00E614E0">
              <w:t>-- A direita as im</w:t>
            </w:r>
            <w:r>
              <w:t>a</w:t>
            </w:r>
            <w:r w:rsidRPr="00E614E0">
              <w:t>g</w:t>
            </w:r>
            <w:r>
              <w:t>ens</w:t>
            </w:r>
            <w:r w:rsidRPr="00E614E0">
              <w:t xml:space="preserve"> são somente outros tópicos dispon</w:t>
            </w:r>
            <w:r>
              <w:t>í</w:t>
            </w:r>
            <w:r w:rsidRPr="00E614E0">
              <w:t>veis que você procurar, similar a sites de jornais ou an</w:t>
            </w:r>
            <w:r>
              <w:t>ú</w:t>
            </w:r>
            <w:r w:rsidRPr="00E614E0">
              <w:t>ncios</w:t>
            </w:r>
            <w:r>
              <w:t>.</w:t>
            </w:r>
          </w:p>
          <w:p w14:paraId="61FD857D" w14:textId="77777777" w:rsidR="0089651C" w:rsidRPr="00E614E0" w:rsidRDefault="0089651C" w:rsidP="0089651C"/>
          <w:p w14:paraId="55F703EB" w14:textId="77777777" w:rsidR="0089651C" w:rsidRPr="00E614E0" w:rsidRDefault="0089651C" w:rsidP="0089651C"/>
          <w:p w14:paraId="005E43B7" w14:textId="77777777" w:rsidR="0089651C" w:rsidRPr="00E614E0" w:rsidRDefault="0089651C" w:rsidP="0089651C">
            <w:r w:rsidRPr="00E614E0">
              <w:t>Sites usados como referência:</w:t>
            </w:r>
          </w:p>
          <w:p w14:paraId="3B5861D4" w14:textId="77777777" w:rsidR="0089651C" w:rsidRPr="00E614E0" w:rsidRDefault="0089651C" w:rsidP="0089651C"/>
          <w:p w14:paraId="48ADCB26" w14:textId="77777777" w:rsidR="0089651C" w:rsidRPr="00E614E0" w:rsidRDefault="0089651C" w:rsidP="0089651C">
            <w:r w:rsidRPr="00E614E0">
              <w:t>- Cachorro Verde</w:t>
            </w:r>
          </w:p>
          <w:p w14:paraId="4E573D75" w14:textId="77777777" w:rsidR="0089651C" w:rsidRPr="00E614E0" w:rsidRDefault="0089651C" w:rsidP="0089651C">
            <w:r w:rsidRPr="00E614E0">
              <w:t>https://www.cachorroverde.com.br/caes/</w:t>
            </w:r>
          </w:p>
          <w:p w14:paraId="03DD8461" w14:textId="77777777" w:rsidR="0089651C" w:rsidRPr="00E614E0" w:rsidRDefault="0089651C" w:rsidP="0089651C"/>
          <w:p w14:paraId="642C2CAA" w14:textId="77777777" w:rsidR="0089651C" w:rsidRPr="00E614E0" w:rsidRDefault="0089651C" w:rsidP="0089651C">
            <w:r w:rsidRPr="00E614E0">
              <w:t>- Notícias UOL</w:t>
            </w:r>
          </w:p>
          <w:p w14:paraId="0DBA7524" w14:textId="77777777" w:rsidR="0089651C" w:rsidRPr="00E614E0" w:rsidRDefault="0089651C" w:rsidP="0089651C">
            <w:r w:rsidRPr="00E614E0">
              <w:t>https://noticias.uol.com.br/</w:t>
            </w:r>
          </w:p>
          <w:p w14:paraId="452C9176" w14:textId="77777777" w:rsidR="0089651C" w:rsidRPr="00E614E0" w:rsidRDefault="0089651C" w:rsidP="0089651C"/>
          <w:p w14:paraId="59D53C39" w14:textId="77777777" w:rsidR="0089651C" w:rsidRPr="002B59B3" w:rsidRDefault="0089651C" w:rsidP="0089651C">
            <w:pPr>
              <w:rPr>
                <w:lang w:val="en-US"/>
              </w:rPr>
            </w:pPr>
            <w:r w:rsidRPr="002B59B3">
              <w:rPr>
                <w:lang w:val="en-US"/>
              </w:rPr>
              <w:t>- Pet Love</w:t>
            </w:r>
          </w:p>
          <w:p w14:paraId="6474472C" w14:textId="77777777" w:rsidR="0089651C" w:rsidRDefault="00610C0B" w:rsidP="0089651C">
            <w:pPr>
              <w:rPr>
                <w:lang w:val="en-US"/>
              </w:rPr>
            </w:pPr>
            <w:hyperlink r:id="rId64" w:history="1">
              <w:r w:rsidR="0089651C" w:rsidRPr="00AC3420">
                <w:rPr>
                  <w:rStyle w:val="Hyperlink"/>
                  <w:lang w:val="en-US"/>
                </w:rPr>
                <w:t>https://www.petlove.com.br/dicas</w:t>
              </w:r>
            </w:hyperlink>
          </w:p>
          <w:p w14:paraId="5BDB5579" w14:textId="77777777" w:rsidR="0089651C" w:rsidRDefault="0089651C" w:rsidP="0089651C">
            <w:pPr>
              <w:rPr>
                <w:lang w:val="en-US"/>
              </w:rPr>
            </w:pPr>
          </w:p>
          <w:p w14:paraId="086AF1C8" w14:textId="77777777" w:rsidR="0089651C" w:rsidRPr="00D035E1" w:rsidRDefault="0089651C" w:rsidP="0089651C">
            <w:r w:rsidRPr="00D035E1">
              <w:t>- Gazeta Digital</w:t>
            </w:r>
          </w:p>
          <w:p w14:paraId="09CA2B93" w14:textId="77777777" w:rsidR="0089651C" w:rsidRPr="00D035E1" w:rsidRDefault="00610C0B" w:rsidP="0089651C">
            <w:hyperlink r:id="rId65" w:history="1">
              <w:r w:rsidR="0089651C" w:rsidRPr="00D035E1">
                <w:rPr>
                  <w:rStyle w:val="Hyperlink"/>
                </w:rPr>
                <w:t>https://www.gazetadigital.com.br/variedades/meu-bicho-e-eu/</w:t>
              </w:r>
            </w:hyperlink>
          </w:p>
          <w:p w14:paraId="2BF6566F" w14:textId="77777777" w:rsidR="0089651C" w:rsidRPr="00D035E1" w:rsidRDefault="0089651C" w:rsidP="0089651C"/>
          <w:p w14:paraId="245EA45C" w14:textId="77777777" w:rsidR="0089651C" w:rsidRPr="00D035E1" w:rsidRDefault="0089651C" w:rsidP="0089651C"/>
          <w:p w14:paraId="5DD43490" w14:textId="77777777" w:rsidR="0089651C" w:rsidRPr="00D60EDD" w:rsidRDefault="0089651C" w:rsidP="0089651C">
            <w:pPr>
              <w:rPr>
                <w:b/>
                <w:bCs/>
                <w:lang w:val="en-US"/>
              </w:rPr>
            </w:pPr>
            <w:r w:rsidRPr="00D60EDD">
              <w:rPr>
                <w:b/>
                <w:bCs/>
                <w:lang w:val="en-US"/>
              </w:rPr>
              <w:t>Descrição visual das páginas:</w:t>
            </w:r>
          </w:p>
          <w:p w14:paraId="30F15BAB" w14:textId="77777777" w:rsidR="0089651C" w:rsidRDefault="0089651C" w:rsidP="0089651C">
            <w:pPr>
              <w:rPr>
                <w:lang w:val="en-US"/>
              </w:rPr>
            </w:pPr>
          </w:p>
          <w:p w14:paraId="3656836B" w14:textId="77777777" w:rsidR="0089651C" w:rsidRDefault="0089651C" w:rsidP="0089651C">
            <w:pPr>
              <w:rPr>
                <w:lang w:val="en-US"/>
              </w:rPr>
            </w:pPr>
          </w:p>
          <w:p w14:paraId="2FFC609C" w14:textId="1932E44D" w:rsidR="0089651C" w:rsidRDefault="001C6AD1" w:rsidP="0089651C">
            <w:pPr>
              <w:rPr>
                <w:lang w:val="en-US"/>
              </w:rPr>
            </w:pPr>
            <w:r>
              <w:rPr>
                <w:noProof/>
              </w:rPr>
              <w:drawing>
                <wp:inline distT="0" distB="0" distL="0" distR="0" wp14:anchorId="7ED6F1C6" wp14:editId="025886AA">
                  <wp:extent cx="2905125" cy="1943100"/>
                  <wp:effectExtent l="0" t="0" r="0" b="0"/>
                  <wp:docPr id="64" name="Imagem 64" descr="Animal, Dog, Puppy, Nice, Pet, Puppy Slee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nimal, Dog, Puppy, Nice, Pet, Puppy Sleeping"/>
                          <pic:cNvPicPr>
                            <a:picLocks noChangeAspect="1" noChangeArrowheads="1"/>
                          </pic:cNvPicPr>
                        </pic:nvPicPr>
                        <pic:blipFill>
                          <a:blip r:embed="rId66" r:link="rId67" cstate="print">
                            <a:extLst>
                              <a:ext uri="{28A0092B-C50C-407E-A947-70E740481C1C}">
                                <a14:useLocalDpi xmlns:a14="http://schemas.microsoft.com/office/drawing/2010/main" val="0"/>
                              </a:ext>
                            </a:extLst>
                          </a:blip>
                          <a:srcRect/>
                          <a:stretch>
                            <a:fillRect/>
                          </a:stretch>
                        </pic:blipFill>
                        <pic:spPr bwMode="auto">
                          <a:xfrm>
                            <a:off x="0" y="0"/>
                            <a:ext cx="2905125" cy="1943100"/>
                          </a:xfrm>
                          <a:prstGeom prst="rect">
                            <a:avLst/>
                          </a:prstGeom>
                          <a:noFill/>
                          <a:ln>
                            <a:noFill/>
                          </a:ln>
                        </pic:spPr>
                      </pic:pic>
                    </a:graphicData>
                  </a:graphic>
                </wp:inline>
              </w:drawing>
            </w:r>
          </w:p>
          <w:p w14:paraId="0013181E" w14:textId="77777777" w:rsidR="0089651C" w:rsidRPr="00D035E1" w:rsidRDefault="0089651C" w:rsidP="0089651C">
            <w:r w:rsidRPr="00D035E1">
              <w:rPr>
                <w:b/>
                <w:bCs/>
              </w:rPr>
              <w:t>Tipo de imagem:</w:t>
            </w:r>
            <w:r w:rsidRPr="00D035E1">
              <w:t xml:space="preserve"> Sem atribuição </w:t>
            </w:r>
          </w:p>
          <w:p w14:paraId="7790E966" w14:textId="77777777" w:rsidR="0089651C" w:rsidRPr="00D035E1" w:rsidRDefault="0089651C" w:rsidP="0089651C">
            <w:r w:rsidRPr="00D035E1">
              <w:rPr>
                <w:b/>
                <w:bCs/>
              </w:rPr>
              <w:t>Disponível em:</w:t>
            </w:r>
            <w:r w:rsidRPr="00D035E1">
              <w:t xml:space="preserve"> </w:t>
            </w:r>
            <w:hyperlink r:id="rId68" w:history="1">
              <w:r w:rsidRPr="00D035E1">
                <w:rPr>
                  <w:rStyle w:val="Hyperlink"/>
                </w:rPr>
                <w:t>https://pixabay.com/photos/animal-dog-puppy-nice-pet-931355/</w:t>
              </w:r>
            </w:hyperlink>
          </w:p>
          <w:p w14:paraId="0D56D83C" w14:textId="77777777" w:rsidR="0089651C" w:rsidRPr="00D035E1" w:rsidRDefault="0089651C" w:rsidP="0089651C">
            <w:r w:rsidRPr="00D035E1">
              <w:rPr>
                <w:b/>
                <w:bCs/>
              </w:rPr>
              <w:t>Forma de atribuição:</w:t>
            </w:r>
            <w:r w:rsidRPr="00D035E1">
              <w:t xml:space="preserve"> link e texto</w:t>
            </w:r>
          </w:p>
          <w:p w14:paraId="57B21F62" w14:textId="77777777" w:rsidR="0089651C" w:rsidRPr="00D035E1" w:rsidRDefault="0089651C" w:rsidP="0089651C"/>
          <w:p w14:paraId="676AC52C" w14:textId="77777777" w:rsidR="0089651C" w:rsidRPr="00D035E1" w:rsidRDefault="0089651C" w:rsidP="0089651C"/>
          <w:p w14:paraId="061B0945" w14:textId="6A1266B9" w:rsidR="0089651C" w:rsidRDefault="001C6AD1" w:rsidP="0089651C">
            <w:r>
              <w:rPr>
                <w:noProof/>
              </w:rPr>
              <w:drawing>
                <wp:inline distT="0" distB="0" distL="0" distR="0" wp14:anchorId="17063C48" wp14:editId="7674634D">
                  <wp:extent cx="2952750" cy="1962150"/>
                  <wp:effectExtent l="0" t="0" r="0" b="0"/>
                  <wp:docPr id="65" name="Imagem 65" descr="Chihuahua, Dog, Puppy, Cute, Pet, Breed, An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ihuahua, Dog, Puppy, Cute, Pet, Breed, Animal"/>
                          <pic:cNvPicPr>
                            <a:picLocks noChangeAspect="1" noChangeArrowheads="1"/>
                          </pic:cNvPicPr>
                        </pic:nvPicPr>
                        <pic:blipFill>
                          <a:blip r:embed="rId69" r:link="rId70" cstate="print">
                            <a:extLst>
                              <a:ext uri="{28A0092B-C50C-407E-A947-70E740481C1C}">
                                <a14:useLocalDpi xmlns:a14="http://schemas.microsoft.com/office/drawing/2010/main" val="0"/>
                              </a:ext>
                            </a:extLst>
                          </a:blip>
                          <a:srcRect/>
                          <a:stretch>
                            <a:fillRect/>
                          </a:stretch>
                        </pic:blipFill>
                        <pic:spPr bwMode="auto">
                          <a:xfrm>
                            <a:off x="0" y="0"/>
                            <a:ext cx="2952750" cy="1962150"/>
                          </a:xfrm>
                          <a:prstGeom prst="rect">
                            <a:avLst/>
                          </a:prstGeom>
                          <a:noFill/>
                          <a:ln>
                            <a:noFill/>
                          </a:ln>
                        </pic:spPr>
                      </pic:pic>
                    </a:graphicData>
                  </a:graphic>
                </wp:inline>
              </w:drawing>
            </w:r>
          </w:p>
          <w:p w14:paraId="563F5F33" w14:textId="77777777" w:rsidR="0089651C" w:rsidRDefault="0089651C" w:rsidP="0089651C"/>
          <w:p w14:paraId="58341E23" w14:textId="77777777" w:rsidR="0089651C" w:rsidRPr="00D035E1" w:rsidRDefault="0089651C" w:rsidP="0089651C">
            <w:r w:rsidRPr="00D035E1">
              <w:rPr>
                <w:b/>
                <w:bCs/>
              </w:rPr>
              <w:t>Tipo de imagem</w:t>
            </w:r>
            <w:r w:rsidRPr="00D035E1">
              <w:t xml:space="preserve">: Sem atribuição </w:t>
            </w:r>
          </w:p>
          <w:p w14:paraId="62751328" w14:textId="77777777" w:rsidR="0089651C" w:rsidRPr="00D035E1" w:rsidRDefault="0089651C" w:rsidP="0089651C">
            <w:r w:rsidRPr="00D035E1">
              <w:rPr>
                <w:b/>
                <w:bCs/>
              </w:rPr>
              <w:t>Disponível em:</w:t>
            </w:r>
            <w:r w:rsidRPr="00D035E1">
              <w:t xml:space="preserve"> https://pixabay.com/photos/chihuahua-dog-puppy-cute-pet-627299/</w:t>
            </w:r>
          </w:p>
          <w:p w14:paraId="406CDBB2" w14:textId="77777777" w:rsidR="0089651C" w:rsidRPr="00D035E1" w:rsidRDefault="0089651C" w:rsidP="0089651C">
            <w:r w:rsidRPr="00D035E1">
              <w:rPr>
                <w:b/>
                <w:bCs/>
              </w:rPr>
              <w:t>Forma de atribuição:</w:t>
            </w:r>
            <w:r w:rsidRPr="00D035E1">
              <w:t xml:space="preserve"> link e texto</w:t>
            </w:r>
          </w:p>
          <w:p w14:paraId="2B35004D" w14:textId="77777777" w:rsidR="0089651C" w:rsidRPr="00D035E1" w:rsidRDefault="0089651C" w:rsidP="0089651C"/>
          <w:p w14:paraId="2B594C23" w14:textId="77777777" w:rsidR="0089651C" w:rsidRPr="00D035E1" w:rsidRDefault="0089651C" w:rsidP="0089651C"/>
          <w:p w14:paraId="1BCA9D1B" w14:textId="77777777" w:rsidR="0089651C" w:rsidRPr="00D035E1" w:rsidRDefault="0089651C" w:rsidP="0089651C"/>
          <w:p w14:paraId="46F9C5BD" w14:textId="4B48A442" w:rsidR="0089651C" w:rsidRDefault="001C6AD1" w:rsidP="0089651C">
            <w:pPr>
              <w:rPr>
                <w:lang w:val="en-US"/>
              </w:rPr>
            </w:pPr>
            <w:r>
              <w:rPr>
                <w:noProof/>
              </w:rPr>
              <w:drawing>
                <wp:inline distT="0" distB="0" distL="0" distR="0" wp14:anchorId="654359AA" wp14:editId="642A7147">
                  <wp:extent cx="2952750" cy="1962150"/>
                  <wp:effectExtent l="0" t="0" r="0" b="0"/>
                  <wp:docPr id="66" name="Imagem 66" descr="Cat, Pet, Care, Pet Care, Kitten, Animal, Domestic 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t, Pet, Care, Pet Care, Kitten, Animal, Domestic Cat"/>
                          <pic:cNvPicPr>
                            <a:picLocks noChangeAspect="1" noChangeArrowheads="1"/>
                          </pic:cNvPicPr>
                        </pic:nvPicPr>
                        <pic:blipFill>
                          <a:blip r:embed="rId71" r:link="rId72" cstate="print">
                            <a:extLst>
                              <a:ext uri="{28A0092B-C50C-407E-A947-70E740481C1C}">
                                <a14:useLocalDpi xmlns:a14="http://schemas.microsoft.com/office/drawing/2010/main" val="0"/>
                              </a:ext>
                            </a:extLst>
                          </a:blip>
                          <a:srcRect/>
                          <a:stretch>
                            <a:fillRect/>
                          </a:stretch>
                        </pic:blipFill>
                        <pic:spPr bwMode="auto">
                          <a:xfrm>
                            <a:off x="0" y="0"/>
                            <a:ext cx="2952750" cy="1962150"/>
                          </a:xfrm>
                          <a:prstGeom prst="rect">
                            <a:avLst/>
                          </a:prstGeom>
                          <a:noFill/>
                          <a:ln>
                            <a:noFill/>
                          </a:ln>
                        </pic:spPr>
                      </pic:pic>
                    </a:graphicData>
                  </a:graphic>
                </wp:inline>
              </w:drawing>
            </w:r>
          </w:p>
          <w:p w14:paraId="7723AE96" w14:textId="77777777" w:rsidR="0089651C" w:rsidRDefault="0089651C" w:rsidP="0089651C">
            <w:pPr>
              <w:rPr>
                <w:lang w:val="en-US"/>
              </w:rPr>
            </w:pPr>
          </w:p>
          <w:p w14:paraId="2EEDA2E9" w14:textId="77777777" w:rsidR="0089651C" w:rsidRPr="00D035E1" w:rsidRDefault="0089651C" w:rsidP="0089651C">
            <w:r w:rsidRPr="00D035E1">
              <w:rPr>
                <w:b/>
                <w:bCs/>
              </w:rPr>
              <w:lastRenderedPageBreak/>
              <w:t>Tipo de imagem</w:t>
            </w:r>
            <w:r w:rsidRPr="00D035E1">
              <w:t xml:space="preserve">: Sem atribuição </w:t>
            </w:r>
          </w:p>
          <w:p w14:paraId="6D8F8634" w14:textId="77777777" w:rsidR="0089651C" w:rsidRPr="00D035E1" w:rsidRDefault="0089651C" w:rsidP="0089651C">
            <w:r w:rsidRPr="00D035E1">
              <w:rPr>
                <w:b/>
                <w:bCs/>
              </w:rPr>
              <w:t>Disponível em:</w:t>
            </w:r>
            <w:r w:rsidRPr="00D035E1">
              <w:t xml:space="preserve"> https</w:t>
            </w:r>
            <w:bookmarkStart w:id="1" w:name="_Hlk71471239"/>
            <w:r w:rsidRPr="00D035E1">
              <w:t>://pixabay.com/photos/cat-pet-care-pet-care-kitten-4778387</w:t>
            </w:r>
            <w:bookmarkEnd w:id="1"/>
            <w:r w:rsidRPr="00D035E1">
              <w:t>/</w:t>
            </w:r>
          </w:p>
          <w:p w14:paraId="361C769F" w14:textId="77777777" w:rsidR="0089651C" w:rsidRPr="00D035E1" w:rsidRDefault="0089651C" w:rsidP="0089651C">
            <w:r w:rsidRPr="00D035E1">
              <w:rPr>
                <w:b/>
                <w:bCs/>
              </w:rPr>
              <w:t>Forma de atribuição:</w:t>
            </w:r>
            <w:r w:rsidRPr="00D035E1">
              <w:t xml:space="preserve"> link e texto</w:t>
            </w:r>
          </w:p>
          <w:p w14:paraId="7CFF83CE" w14:textId="77777777" w:rsidR="0089651C" w:rsidRPr="00D035E1" w:rsidRDefault="0089651C" w:rsidP="0089651C"/>
          <w:p w14:paraId="71707210" w14:textId="77777777" w:rsidR="0089651C" w:rsidRPr="00D035E1" w:rsidRDefault="0089651C" w:rsidP="0089651C"/>
          <w:p w14:paraId="01D4D650" w14:textId="15345C66" w:rsidR="0089651C" w:rsidRDefault="001C6AD1" w:rsidP="0089651C">
            <w:pPr>
              <w:rPr>
                <w:lang w:val="en-US"/>
              </w:rPr>
            </w:pPr>
            <w:r>
              <w:rPr>
                <w:noProof/>
              </w:rPr>
              <w:drawing>
                <wp:inline distT="0" distB="0" distL="0" distR="0" wp14:anchorId="63D3C1D9" wp14:editId="6C806876">
                  <wp:extent cx="2952750" cy="1962150"/>
                  <wp:effectExtent l="0" t="0" r="0" b="0"/>
                  <wp:docPr id="67" name="Imagem 67" descr="Cute, Small, Portrait, Goldhamster, Medium-Hamster, 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te, Small, Portrait, Goldhamster, Medium-Hamster, Pet"/>
                          <pic:cNvPicPr>
                            <a:picLocks noChangeAspect="1" noChangeArrowheads="1"/>
                          </pic:cNvPicPr>
                        </pic:nvPicPr>
                        <pic:blipFill>
                          <a:blip r:embed="rId73" r:link="rId74" cstate="print">
                            <a:extLst>
                              <a:ext uri="{28A0092B-C50C-407E-A947-70E740481C1C}">
                                <a14:useLocalDpi xmlns:a14="http://schemas.microsoft.com/office/drawing/2010/main" val="0"/>
                              </a:ext>
                            </a:extLst>
                          </a:blip>
                          <a:srcRect/>
                          <a:stretch>
                            <a:fillRect/>
                          </a:stretch>
                        </pic:blipFill>
                        <pic:spPr bwMode="auto">
                          <a:xfrm>
                            <a:off x="0" y="0"/>
                            <a:ext cx="2952750" cy="1962150"/>
                          </a:xfrm>
                          <a:prstGeom prst="rect">
                            <a:avLst/>
                          </a:prstGeom>
                          <a:noFill/>
                          <a:ln>
                            <a:noFill/>
                          </a:ln>
                        </pic:spPr>
                      </pic:pic>
                    </a:graphicData>
                  </a:graphic>
                </wp:inline>
              </w:drawing>
            </w:r>
          </w:p>
          <w:p w14:paraId="5D2E7056" w14:textId="77777777" w:rsidR="0089651C" w:rsidRDefault="0089651C" w:rsidP="0089651C">
            <w:pPr>
              <w:rPr>
                <w:lang w:val="en-US"/>
              </w:rPr>
            </w:pPr>
          </w:p>
          <w:p w14:paraId="599872B4" w14:textId="77777777" w:rsidR="0089651C" w:rsidRPr="00D035E1" w:rsidRDefault="0089651C" w:rsidP="0089651C">
            <w:r w:rsidRPr="00D035E1">
              <w:rPr>
                <w:b/>
                <w:bCs/>
              </w:rPr>
              <w:t>Tipo de imagem</w:t>
            </w:r>
            <w:r w:rsidRPr="00D035E1">
              <w:t xml:space="preserve">: Sem atribuição </w:t>
            </w:r>
          </w:p>
          <w:p w14:paraId="48753D9B" w14:textId="77777777" w:rsidR="0089651C" w:rsidRPr="00D035E1" w:rsidRDefault="0089651C" w:rsidP="0089651C">
            <w:r w:rsidRPr="00D035E1">
              <w:rPr>
                <w:b/>
                <w:bCs/>
              </w:rPr>
              <w:t>Disponível em:</w:t>
            </w:r>
            <w:r w:rsidRPr="00D035E1">
              <w:t xml:space="preserve"> https://pixabay.com/photos/cute-small-portrait-goldhamster-3161014/</w:t>
            </w:r>
          </w:p>
          <w:p w14:paraId="54C93175" w14:textId="77777777" w:rsidR="0089651C" w:rsidRPr="00D035E1" w:rsidRDefault="0089651C" w:rsidP="0089651C">
            <w:r w:rsidRPr="00D035E1">
              <w:rPr>
                <w:b/>
                <w:bCs/>
              </w:rPr>
              <w:t>Forma de atribuição:</w:t>
            </w:r>
            <w:r w:rsidRPr="00D035E1">
              <w:t xml:space="preserve"> link e texto</w:t>
            </w:r>
          </w:p>
          <w:p w14:paraId="457B40A7" w14:textId="77777777" w:rsidR="0089651C" w:rsidRPr="00D035E1" w:rsidRDefault="0089651C" w:rsidP="0089651C"/>
          <w:p w14:paraId="246C16C5" w14:textId="77777777" w:rsidR="0089651C" w:rsidRPr="00D035E1" w:rsidRDefault="0089651C" w:rsidP="0089651C"/>
          <w:p w14:paraId="61B23DB6" w14:textId="77777777" w:rsidR="0089651C" w:rsidRPr="00D035E1" w:rsidRDefault="0089651C" w:rsidP="0089651C"/>
          <w:p w14:paraId="0DF64729" w14:textId="200D56E7" w:rsidR="0089651C" w:rsidRDefault="001C6AD1" w:rsidP="0089651C">
            <w:pPr>
              <w:rPr>
                <w:lang w:val="en-US"/>
              </w:rPr>
            </w:pPr>
            <w:r>
              <w:rPr>
                <w:noProof/>
              </w:rPr>
              <w:drawing>
                <wp:inline distT="0" distB="0" distL="0" distR="0" wp14:anchorId="4DC07BAC" wp14:editId="76EA92C4">
                  <wp:extent cx="2952750" cy="1962150"/>
                  <wp:effectExtent l="0" t="0" r="0" b="0"/>
                  <wp:docPr id="68" name="Imagem 68" descr="Hamster, Syrian Hamster, Golden Hamster, Pet, An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amster, Syrian Hamster, Golden Hamster, Pet, Animal"/>
                          <pic:cNvPicPr>
                            <a:picLocks noChangeAspect="1" noChangeArrowheads="1"/>
                          </pic:cNvPicPr>
                        </pic:nvPicPr>
                        <pic:blipFill>
                          <a:blip r:embed="rId75" r:link="rId76" cstate="print">
                            <a:extLst>
                              <a:ext uri="{28A0092B-C50C-407E-A947-70E740481C1C}">
                                <a14:useLocalDpi xmlns:a14="http://schemas.microsoft.com/office/drawing/2010/main" val="0"/>
                              </a:ext>
                            </a:extLst>
                          </a:blip>
                          <a:srcRect/>
                          <a:stretch>
                            <a:fillRect/>
                          </a:stretch>
                        </pic:blipFill>
                        <pic:spPr bwMode="auto">
                          <a:xfrm>
                            <a:off x="0" y="0"/>
                            <a:ext cx="2952750" cy="1962150"/>
                          </a:xfrm>
                          <a:prstGeom prst="rect">
                            <a:avLst/>
                          </a:prstGeom>
                          <a:noFill/>
                          <a:ln>
                            <a:noFill/>
                          </a:ln>
                        </pic:spPr>
                      </pic:pic>
                    </a:graphicData>
                  </a:graphic>
                </wp:inline>
              </w:drawing>
            </w:r>
          </w:p>
          <w:p w14:paraId="3C14B3C8" w14:textId="77777777" w:rsidR="0089651C" w:rsidRDefault="0089651C" w:rsidP="0089651C">
            <w:pPr>
              <w:rPr>
                <w:lang w:val="en-US"/>
              </w:rPr>
            </w:pPr>
          </w:p>
          <w:p w14:paraId="0141C8DE" w14:textId="77777777" w:rsidR="0089651C" w:rsidRPr="00D035E1" w:rsidRDefault="0089651C" w:rsidP="0089651C">
            <w:r w:rsidRPr="00D035E1">
              <w:rPr>
                <w:b/>
                <w:bCs/>
              </w:rPr>
              <w:t>Tipo de imagem</w:t>
            </w:r>
            <w:r w:rsidRPr="00D035E1">
              <w:t xml:space="preserve">: Sem atribuição </w:t>
            </w:r>
          </w:p>
          <w:p w14:paraId="53C38B85" w14:textId="77777777" w:rsidR="0089651C" w:rsidRPr="00D035E1" w:rsidRDefault="0089651C" w:rsidP="0089651C">
            <w:r w:rsidRPr="00D035E1">
              <w:rPr>
                <w:b/>
                <w:bCs/>
              </w:rPr>
              <w:t>Disponível em:</w:t>
            </w:r>
            <w:r w:rsidRPr="00D035E1">
              <w:t xml:space="preserve"> </w:t>
            </w:r>
            <w:hyperlink r:id="rId77" w:history="1">
              <w:r w:rsidRPr="00D035E1">
                <w:rPr>
                  <w:rStyle w:val="Hyperlink"/>
                </w:rPr>
                <w:t>https://pixabay.com/photos/hamster-syrian-hamster-5490235/</w:t>
              </w:r>
            </w:hyperlink>
          </w:p>
          <w:p w14:paraId="0FCC40DE" w14:textId="77777777" w:rsidR="0089651C" w:rsidRPr="00D035E1" w:rsidRDefault="0089651C" w:rsidP="0089651C">
            <w:r w:rsidRPr="00D035E1">
              <w:rPr>
                <w:b/>
                <w:bCs/>
              </w:rPr>
              <w:t>Forma de atribuição:</w:t>
            </w:r>
            <w:r w:rsidRPr="00D035E1">
              <w:t xml:space="preserve"> link e texto</w:t>
            </w:r>
          </w:p>
          <w:p w14:paraId="29E13188" w14:textId="77777777" w:rsidR="0089651C" w:rsidRPr="00D035E1" w:rsidRDefault="0089651C" w:rsidP="0089651C"/>
          <w:p w14:paraId="3F3600AE" w14:textId="77777777" w:rsidR="0089651C" w:rsidRPr="00D035E1" w:rsidRDefault="0089651C" w:rsidP="0089651C"/>
          <w:p w14:paraId="15C4D7A0" w14:textId="77777777" w:rsidR="0089651C" w:rsidRPr="00D035E1" w:rsidRDefault="0089651C" w:rsidP="0089651C"/>
          <w:p w14:paraId="3B90C262" w14:textId="3563529D" w:rsidR="0089651C" w:rsidRDefault="001C6AD1" w:rsidP="0089651C">
            <w:pPr>
              <w:rPr>
                <w:lang w:val="en-US"/>
              </w:rPr>
            </w:pPr>
            <w:r>
              <w:rPr>
                <w:noProof/>
              </w:rPr>
              <w:lastRenderedPageBreak/>
              <w:drawing>
                <wp:inline distT="0" distB="0" distL="0" distR="0" wp14:anchorId="6C554727" wp14:editId="5E9C833B">
                  <wp:extent cx="2952750" cy="2219325"/>
                  <wp:effectExtent l="0" t="0" r="0" b="0"/>
                  <wp:docPr id="69" name="Imagem 69" descr="Lion, Cub, Safari, Lioness, Africa, L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Lion, Cub, Safari, Lioness, Africa, Lion"/>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2952750" cy="2219325"/>
                          </a:xfrm>
                          <a:prstGeom prst="rect">
                            <a:avLst/>
                          </a:prstGeom>
                          <a:noFill/>
                          <a:ln>
                            <a:noFill/>
                          </a:ln>
                        </pic:spPr>
                      </pic:pic>
                    </a:graphicData>
                  </a:graphic>
                </wp:inline>
              </w:drawing>
            </w:r>
          </w:p>
          <w:p w14:paraId="3B7DF85A" w14:textId="77777777" w:rsidR="0089651C" w:rsidRDefault="0089651C" w:rsidP="0089651C">
            <w:pPr>
              <w:rPr>
                <w:lang w:val="en-US"/>
              </w:rPr>
            </w:pPr>
          </w:p>
          <w:p w14:paraId="6AAD6ADC" w14:textId="77777777" w:rsidR="0089651C" w:rsidRPr="00D035E1" w:rsidRDefault="0089651C" w:rsidP="0089651C">
            <w:r w:rsidRPr="00D035E1">
              <w:rPr>
                <w:b/>
                <w:bCs/>
              </w:rPr>
              <w:t>Tipo de imagem</w:t>
            </w:r>
            <w:r w:rsidRPr="00D035E1">
              <w:t xml:space="preserve">: Sem atribuição </w:t>
            </w:r>
          </w:p>
          <w:p w14:paraId="19E975C8" w14:textId="77777777" w:rsidR="0089651C" w:rsidRPr="00D035E1" w:rsidRDefault="0089651C" w:rsidP="0089651C">
            <w:r w:rsidRPr="00D035E1">
              <w:rPr>
                <w:b/>
                <w:bCs/>
              </w:rPr>
              <w:t>Disponível em:</w:t>
            </w:r>
            <w:r w:rsidRPr="00D035E1">
              <w:t xml:space="preserve"> </w:t>
            </w:r>
            <w:hyperlink r:id="rId80" w:history="1">
              <w:r w:rsidRPr="00D035E1">
                <w:rPr>
                  <w:rStyle w:val="Hyperlink"/>
                </w:rPr>
                <w:t>https://pixabay.com/photos/lion-cub-safari-lioness-africa-1686104/</w:t>
              </w:r>
            </w:hyperlink>
          </w:p>
          <w:p w14:paraId="2C5836CD" w14:textId="77777777" w:rsidR="0089651C" w:rsidRPr="00D035E1" w:rsidRDefault="0089651C" w:rsidP="0089651C">
            <w:r w:rsidRPr="00D035E1">
              <w:rPr>
                <w:b/>
                <w:bCs/>
              </w:rPr>
              <w:t>Forma de atribuição:</w:t>
            </w:r>
            <w:r w:rsidRPr="00D035E1">
              <w:t xml:space="preserve"> link e texto</w:t>
            </w:r>
          </w:p>
          <w:p w14:paraId="653EE587" w14:textId="77777777" w:rsidR="002B59B3" w:rsidRPr="0089651C" w:rsidRDefault="002B59B3" w:rsidP="002B59B3"/>
          <w:p w14:paraId="38F8505F" w14:textId="77777777" w:rsidR="002B59B3" w:rsidRPr="0089651C" w:rsidRDefault="002B59B3" w:rsidP="002B59B3"/>
          <w:p w14:paraId="29302EAB" w14:textId="77777777" w:rsidR="002B59B3" w:rsidRPr="0089651C" w:rsidRDefault="002B59B3" w:rsidP="002B59B3"/>
          <w:p w14:paraId="387B2E03" w14:textId="77777777" w:rsidR="002B59B3" w:rsidRPr="0089651C" w:rsidRDefault="002B59B3" w:rsidP="002B59B3"/>
          <w:p w14:paraId="68A10566" w14:textId="77777777" w:rsidR="002B59B3" w:rsidRPr="0089651C" w:rsidRDefault="002B59B3" w:rsidP="002B59B3"/>
          <w:p w14:paraId="045911DE" w14:textId="77777777" w:rsidR="002B59B3" w:rsidRDefault="002B59B3" w:rsidP="002B59B3">
            <w:pPr>
              <w:pBdr>
                <w:bottom w:val="single" w:sz="6" w:space="1" w:color="auto"/>
              </w:pBdr>
              <w:shd w:val="clear" w:color="auto" w:fill="D9D9D9"/>
              <w:jc w:val="center"/>
              <w:rPr>
                <w:rFonts w:ascii="Calibri" w:hAnsi="Calibri"/>
                <w:sz w:val="44"/>
              </w:rPr>
            </w:pPr>
            <w:r w:rsidRPr="00F93417">
              <w:rPr>
                <w:rFonts w:ascii="Calibri" w:hAnsi="Calibri"/>
                <w:b/>
                <w:sz w:val="44"/>
              </w:rPr>
              <w:t>Responsável</w:t>
            </w:r>
            <w:r w:rsidRPr="00F93417">
              <w:rPr>
                <w:rFonts w:ascii="Calibri" w:hAnsi="Calibri"/>
                <w:sz w:val="44"/>
              </w:rPr>
              <w:t xml:space="preserve">: </w:t>
            </w:r>
            <w:r>
              <w:rPr>
                <w:rFonts w:ascii="Calibri" w:hAnsi="Calibri"/>
                <w:sz w:val="44"/>
              </w:rPr>
              <w:t>Marcos</w:t>
            </w:r>
            <w:r w:rsidRPr="002B59B3">
              <w:rPr>
                <w:rFonts w:ascii="Calibri" w:hAnsi="Calibri"/>
                <w:sz w:val="44"/>
              </w:rPr>
              <w:t xml:space="preserve"> Vinicius Gomes Leão da Silva (2651297</w:t>
            </w:r>
            <w:r w:rsidR="00986AE4">
              <w:rPr>
                <w:rFonts w:ascii="Calibri" w:hAnsi="Calibri"/>
                <w:sz w:val="44"/>
              </w:rPr>
              <w:t>1)</w:t>
            </w:r>
          </w:p>
          <w:p w14:paraId="680F3621" w14:textId="77777777" w:rsidR="002B59B3" w:rsidRPr="002B59B3" w:rsidRDefault="002B59B3" w:rsidP="002B59B3"/>
          <w:p w14:paraId="2A9C90F1" w14:textId="77777777" w:rsidR="002B59B3" w:rsidRPr="002B59B3" w:rsidRDefault="002B59B3" w:rsidP="002B59B3"/>
          <w:p w14:paraId="00108447" w14:textId="77777777" w:rsidR="0089651C" w:rsidRDefault="0089651C" w:rsidP="0089651C">
            <w:r>
              <w:rPr>
                <w:b/>
                <w:i/>
              </w:rPr>
              <w:t>Título da página</w:t>
            </w:r>
            <w:r>
              <w:t>: Home Page - Chavoso Pet</w:t>
            </w:r>
          </w:p>
          <w:p w14:paraId="14AF480D" w14:textId="77777777" w:rsidR="0089651C" w:rsidRDefault="0089651C" w:rsidP="0089651C"/>
          <w:p w14:paraId="236BCD4D" w14:textId="77777777" w:rsidR="0089651C" w:rsidRDefault="0089651C" w:rsidP="0089651C">
            <w:r>
              <w:rPr>
                <w:b/>
                <w:i/>
              </w:rPr>
              <w:t>Nome do arquivo</w:t>
            </w:r>
            <w:r>
              <w:t>: index.html</w:t>
            </w:r>
          </w:p>
          <w:p w14:paraId="79AFDB67" w14:textId="77777777" w:rsidR="0089651C" w:rsidRDefault="0089651C" w:rsidP="0089651C"/>
          <w:p w14:paraId="6A8103A3" w14:textId="77777777" w:rsidR="0089651C" w:rsidRDefault="0089651C" w:rsidP="0089651C">
            <w:r>
              <w:rPr>
                <w:b/>
                <w:i/>
              </w:rPr>
              <w:t>Descrição</w:t>
            </w:r>
            <w:r>
              <w:t>:</w:t>
            </w:r>
          </w:p>
          <w:p w14:paraId="727582EA" w14:textId="77777777" w:rsidR="0089651C" w:rsidRDefault="0089651C" w:rsidP="0089651C">
            <w:r>
              <w:t xml:space="preserve">Página principal do site de pet shop grupo Charset, traz breve descrição das demais páginas e links para as mesmas, juntamente do </w:t>
            </w:r>
            <w:r>
              <w:rPr>
                <w:b/>
                <w:i/>
              </w:rPr>
              <w:t xml:space="preserve">FORMULÁRIO FALE CONOSCO </w:t>
            </w:r>
            <w:r>
              <w:t>no final da página com menu de navegação e rodapé</w:t>
            </w:r>
          </w:p>
          <w:p w14:paraId="212C5122" w14:textId="77777777" w:rsidR="0089651C" w:rsidRDefault="0089651C" w:rsidP="0089651C"/>
          <w:p w14:paraId="3C313E39" w14:textId="77777777" w:rsidR="0089651C" w:rsidRDefault="0089651C" w:rsidP="0089651C">
            <w:r>
              <w:rPr>
                <w:b/>
                <w:i/>
              </w:rPr>
              <w:t>Fontes de pesquisa</w:t>
            </w:r>
            <w:r>
              <w:t xml:space="preserve">: </w:t>
            </w:r>
          </w:p>
          <w:p w14:paraId="482CE560" w14:textId="77777777" w:rsidR="0089651C" w:rsidRDefault="0089651C" w:rsidP="0089651C"/>
          <w:p w14:paraId="7D687774" w14:textId="77777777" w:rsidR="0089651C" w:rsidRDefault="00610C0B" w:rsidP="0089651C">
            <w:hyperlink r:id="rId81">
              <w:r w:rsidR="0089651C">
                <w:rPr>
                  <w:color w:val="1155CC"/>
                  <w:u w:val="single"/>
                </w:rPr>
                <w:t>http://animalpet.simples.vet.br</w:t>
              </w:r>
            </w:hyperlink>
          </w:p>
          <w:p w14:paraId="2BBB8657" w14:textId="77777777" w:rsidR="0089651C" w:rsidRDefault="0089651C" w:rsidP="0089651C"/>
          <w:p w14:paraId="541D9258" w14:textId="77777777" w:rsidR="0089651C" w:rsidRDefault="00610C0B" w:rsidP="0089651C">
            <w:hyperlink r:id="rId82">
              <w:r w:rsidR="0089651C">
                <w:rPr>
                  <w:color w:val="1155CC"/>
                  <w:u w:val="single"/>
                </w:rPr>
                <w:t>https://www.toropets.com.br</w:t>
              </w:r>
            </w:hyperlink>
          </w:p>
          <w:p w14:paraId="0D84128A" w14:textId="77777777" w:rsidR="0089651C" w:rsidRDefault="0089651C" w:rsidP="0089651C"/>
          <w:p w14:paraId="1EC7E012" w14:textId="77777777" w:rsidR="0089651C" w:rsidRDefault="00610C0B" w:rsidP="0089651C">
            <w:hyperlink r:id="rId83">
              <w:r w:rsidR="0089651C">
                <w:rPr>
                  <w:color w:val="1155CC"/>
                  <w:u w:val="single"/>
                </w:rPr>
                <w:t>https://petshop.drhato.com.br/</w:t>
              </w:r>
            </w:hyperlink>
          </w:p>
          <w:p w14:paraId="74EBE542" w14:textId="77777777" w:rsidR="0089651C" w:rsidRDefault="0089651C" w:rsidP="0089651C"/>
          <w:p w14:paraId="18C70333" w14:textId="77777777" w:rsidR="0089651C" w:rsidRDefault="00610C0B" w:rsidP="0089651C">
            <w:hyperlink r:id="rId84">
              <w:r w:rsidR="0089651C">
                <w:rPr>
                  <w:color w:val="1155CC"/>
                  <w:u w:val="single"/>
                </w:rPr>
                <w:t>https://www.breeds.com.br/</w:t>
              </w:r>
            </w:hyperlink>
          </w:p>
          <w:p w14:paraId="25D2767F" w14:textId="77777777" w:rsidR="0089651C" w:rsidRDefault="0089651C" w:rsidP="0089651C"/>
          <w:p w14:paraId="1618BE1B" w14:textId="77777777" w:rsidR="0089651C" w:rsidRDefault="0089651C" w:rsidP="0089651C">
            <w:pPr>
              <w:rPr>
                <w:b/>
                <w:i/>
              </w:rPr>
            </w:pPr>
          </w:p>
          <w:p w14:paraId="4E41CEBA" w14:textId="77777777" w:rsidR="0089651C" w:rsidRDefault="0089651C" w:rsidP="0089651C">
            <w:r>
              <w:rPr>
                <w:b/>
                <w:i/>
              </w:rPr>
              <w:t>Imagem background</w:t>
            </w:r>
            <w:r>
              <w:t>:</w:t>
            </w:r>
          </w:p>
          <w:p w14:paraId="4DA482E5" w14:textId="77777777" w:rsidR="0089651C" w:rsidRDefault="0089651C" w:rsidP="0089651C"/>
          <w:p w14:paraId="3B3E766A" w14:textId="77777777" w:rsidR="0089651C" w:rsidRDefault="0089651C" w:rsidP="0089651C">
            <w:r>
              <w:lastRenderedPageBreak/>
              <w:t>Nome do arquivo: foggy_birds.png</w:t>
            </w:r>
          </w:p>
          <w:p w14:paraId="66519793" w14:textId="77777777" w:rsidR="0089651C" w:rsidRDefault="0089651C" w:rsidP="0089651C"/>
          <w:p w14:paraId="6330BEC9" w14:textId="502CADC0" w:rsidR="0089651C" w:rsidRDefault="001C6AD1" w:rsidP="0089651C">
            <w:r w:rsidRPr="00AC67C7">
              <w:rPr>
                <w:noProof/>
              </w:rPr>
              <w:drawing>
                <wp:inline distT="0" distB="0" distL="0" distR="0" wp14:anchorId="7A60DBE1" wp14:editId="17C087F6">
                  <wp:extent cx="1962150" cy="1962150"/>
                  <wp:effectExtent l="0" t="0" r="0" b="0"/>
                  <wp:docPr id="108"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62150" cy="1962150"/>
                          </a:xfrm>
                          <a:prstGeom prst="rect">
                            <a:avLst/>
                          </a:prstGeom>
                          <a:noFill/>
                          <a:ln>
                            <a:noFill/>
                          </a:ln>
                        </pic:spPr>
                      </pic:pic>
                    </a:graphicData>
                  </a:graphic>
                </wp:inline>
              </w:drawing>
            </w:r>
          </w:p>
          <w:p w14:paraId="601423CC" w14:textId="77777777" w:rsidR="0089651C" w:rsidRDefault="0089651C" w:rsidP="0089651C"/>
          <w:p w14:paraId="7FAE2FD5" w14:textId="77777777" w:rsidR="0089651C" w:rsidRDefault="0089651C" w:rsidP="0089651C">
            <w:r>
              <w:t>background gratuito, atribuir por meio de comentário no código.</w:t>
            </w:r>
          </w:p>
          <w:p w14:paraId="586DFFB4" w14:textId="77777777" w:rsidR="0089651C" w:rsidRDefault="0089651C" w:rsidP="0089651C"/>
          <w:p w14:paraId="0EF78A04" w14:textId="77777777" w:rsidR="0089651C" w:rsidRDefault="0089651C" w:rsidP="0089651C">
            <w:r>
              <w:t>link: https://www.toptal.com/designers/subtlepatterns/foggy-birds/</w:t>
            </w:r>
          </w:p>
          <w:p w14:paraId="497664F7" w14:textId="77777777" w:rsidR="0089651C" w:rsidRDefault="0089651C" w:rsidP="0089651C"/>
          <w:p w14:paraId="5E0C2355" w14:textId="77777777" w:rsidR="0089651C" w:rsidRDefault="0089651C" w:rsidP="0089651C">
            <w:pPr>
              <w:rPr>
                <w:b/>
                <w:i/>
              </w:rPr>
            </w:pPr>
          </w:p>
          <w:p w14:paraId="12B45849" w14:textId="77777777" w:rsidR="0089651C" w:rsidRDefault="0089651C" w:rsidP="0089651C">
            <w:pPr>
              <w:rPr>
                <w:b/>
                <w:i/>
              </w:rPr>
            </w:pPr>
          </w:p>
          <w:p w14:paraId="2BABAB48" w14:textId="77777777" w:rsidR="0089651C" w:rsidRDefault="0089651C" w:rsidP="0089651C">
            <w:pPr>
              <w:rPr>
                <w:b/>
                <w:i/>
              </w:rPr>
            </w:pPr>
          </w:p>
          <w:p w14:paraId="73D6BCEC" w14:textId="77777777" w:rsidR="0089651C" w:rsidRDefault="0089651C" w:rsidP="0089651C">
            <w:pPr>
              <w:rPr>
                <w:b/>
                <w:i/>
              </w:rPr>
            </w:pPr>
          </w:p>
          <w:p w14:paraId="101AACCA" w14:textId="77777777" w:rsidR="0089651C" w:rsidRDefault="0089651C" w:rsidP="0089651C">
            <w:pPr>
              <w:rPr>
                <w:b/>
                <w:i/>
              </w:rPr>
            </w:pPr>
          </w:p>
          <w:p w14:paraId="6A636905" w14:textId="77777777" w:rsidR="0089651C" w:rsidRDefault="0089651C" w:rsidP="0089651C">
            <w:pPr>
              <w:rPr>
                <w:b/>
                <w:i/>
              </w:rPr>
            </w:pPr>
          </w:p>
          <w:p w14:paraId="02C0C208" w14:textId="77777777" w:rsidR="0089651C" w:rsidRDefault="0089651C" w:rsidP="0089651C">
            <w:r>
              <w:rPr>
                <w:b/>
                <w:i/>
              </w:rPr>
              <w:t>Imagens Utilizadas</w:t>
            </w:r>
            <w:r>
              <w:t xml:space="preserve"> </w:t>
            </w:r>
          </w:p>
          <w:p w14:paraId="37E05EE2" w14:textId="3E8375FC" w:rsidR="0089651C" w:rsidRDefault="001C6AD1" w:rsidP="0089651C">
            <w:r w:rsidRPr="00AC67C7">
              <w:rPr>
                <w:noProof/>
              </w:rPr>
              <w:drawing>
                <wp:inline distT="0" distB="0" distL="0" distR="0" wp14:anchorId="62766785" wp14:editId="6D93146C">
                  <wp:extent cx="3333750" cy="3333750"/>
                  <wp:effectExtent l="0" t="0" r="0" b="0"/>
                  <wp:docPr id="10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35A4E3DD" w14:textId="77777777" w:rsidR="0089651C" w:rsidRDefault="0089651C" w:rsidP="0089651C">
            <w:r>
              <w:t>nome do arquivo: div2shiba.png</w:t>
            </w:r>
          </w:p>
          <w:p w14:paraId="11C66503" w14:textId="77777777" w:rsidR="0089651C" w:rsidRDefault="0089651C" w:rsidP="0089651C">
            <w:r>
              <w:t>uso gratuito não precisa atribuir</w:t>
            </w:r>
          </w:p>
          <w:p w14:paraId="031DE1C3" w14:textId="77777777" w:rsidR="0089651C" w:rsidRDefault="0089651C" w:rsidP="0089651C"/>
          <w:p w14:paraId="2C6A95C3" w14:textId="77777777" w:rsidR="0089651C" w:rsidRDefault="0089651C" w:rsidP="0089651C">
            <w:r>
              <w:t xml:space="preserve">link: </w:t>
            </w:r>
            <w:hyperlink r:id="rId87">
              <w:r>
                <w:rPr>
                  <w:color w:val="1155CC"/>
                  <w:u w:val="single"/>
                </w:rPr>
                <w:t>https://www.pexels.com/photo/brown-short-coated-dog-wearing-pink-hair-cap-4588019/</w:t>
              </w:r>
            </w:hyperlink>
          </w:p>
          <w:p w14:paraId="10001BDB" w14:textId="77777777" w:rsidR="0089651C" w:rsidRDefault="0089651C" w:rsidP="0089651C"/>
          <w:p w14:paraId="6F396C02" w14:textId="77777777" w:rsidR="0089651C" w:rsidRDefault="0089651C" w:rsidP="0089651C"/>
          <w:p w14:paraId="08F18590" w14:textId="77777777" w:rsidR="0089651C" w:rsidRDefault="0089651C" w:rsidP="0089651C"/>
          <w:p w14:paraId="349D8A1A" w14:textId="77777777" w:rsidR="0089651C" w:rsidRDefault="0089651C" w:rsidP="0089651C"/>
          <w:p w14:paraId="1AC7E868" w14:textId="77777777" w:rsidR="0089651C" w:rsidRDefault="0089651C" w:rsidP="0089651C"/>
          <w:p w14:paraId="022B92E9" w14:textId="77777777" w:rsidR="0089651C" w:rsidRDefault="0089651C" w:rsidP="0089651C"/>
          <w:p w14:paraId="5CAF9FCD" w14:textId="77777777" w:rsidR="0089651C" w:rsidRDefault="0089651C" w:rsidP="0089651C"/>
          <w:p w14:paraId="58926D4A" w14:textId="77777777" w:rsidR="0089651C" w:rsidRDefault="0089651C" w:rsidP="0089651C"/>
          <w:p w14:paraId="04779D5B" w14:textId="77777777" w:rsidR="0089651C" w:rsidRDefault="0089651C" w:rsidP="0089651C"/>
          <w:p w14:paraId="7BDC6DFE" w14:textId="77777777" w:rsidR="0089651C" w:rsidRDefault="0089651C" w:rsidP="0089651C"/>
          <w:p w14:paraId="5274A37B" w14:textId="16301C2C" w:rsidR="0089651C" w:rsidRDefault="001C6AD1" w:rsidP="0089651C">
            <w:r w:rsidRPr="00AC67C7">
              <w:rPr>
                <w:noProof/>
              </w:rPr>
              <w:drawing>
                <wp:inline distT="0" distB="0" distL="0" distR="0" wp14:anchorId="20DB6918" wp14:editId="073EFB01">
                  <wp:extent cx="3333750" cy="3333750"/>
                  <wp:effectExtent l="0" t="0" r="0" b="0"/>
                  <wp:docPr id="10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5FB08969" w14:textId="77777777" w:rsidR="0089651C" w:rsidRDefault="0089651C" w:rsidP="0089651C">
            <w:r>
              <w:t>nome do arquivo: div2walk.png</w:t>
            </w:r>
          </w:p>
          <w:p w14:paraId="12947849" w14:textId="77777777" w:rsidR="0089651C" w:rsidRDefault="0089651C" w:rsidP="0089651C">
            <w:r>
              <w:t xml:space="preserve">uso gratuito não precisa atribuir </w:t>
            </w:r>
          </w:p>
          <w:p w14:paraId="64D734A6" w14:textId="77777777" w:rsidR="0089651C" w:rsidRDefault="0089651C" w:rsidP="0089651C"/>
          <w:p w14:paraId="2F0BC3FC" w14:textId="77777777" w:rsidR="0089651C" w:rsidRDefault="0089651C" w:rsidP="0089651C">
            <w:r>
              <w:t>link:</w:t>
            </w:r>
            <w:hyperlink r:id="rId89">
              <w:r>
                <w:rPr>
                  <w:color w:val="1155CC"/>
                  <w:u w:val="single"/>
                </w:rPr>
                <w:t>https://www.pexels.com/photo/woman-walking-on-the-street-with-her-black-and-white-bulldog-165227/</w:t>
              </w:r>
            </w:hyperlink>
          </w:p>
          <w:p w14:paraId="716A61CD" w14:textId="77777777" w:rsidR="0089651C" w:rsidRDefault="0089651C" w:rsidP="0089651C"/>
          <w:p w14:paraId="1936EBB6" w14:textId="77777777" w:rsidR="0089651C" w:rsidRDefault="0089651C" w:rsidP="0089651C"/>
          <w:p w14:paraId="6AFD70DE" w14:textId="77777777" w:rsidR="0089651C" w:rsidRDefault="0089651C" w:rsidP="0089651C"/>
          <w:p w14:paraId="17DFE6FE" w14:textId="07B6B67E" w:rsidR="0089651C" w:rsidRDefault="001C6AD1" w:rsidP="0089651C">
            <w:r w:rsidRPr="00AC67C7">
              <w:rPr>
                <w:noProof/>
              </w:rPr>
              <w:lastRenderedPageBreak/>
              <w:drawing>
                <wp:inline distT="0" distB="0" distL="0" distR="0" wp14:anchorId="051367C9" wp14:editId="7718A674">
                  <wp:extent cx="3333750" cy="3333750"/>
                  <wp:effectExtent l="0" t="0" r="0" b="0"/>
                  <wp:docPr id="10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03AD58F2" w14:textId="77777777" w:rsidR="0089651C" w:rsidRDefault="0089651C" w:rsidP="0089651C">
            <w:r>
              <w:t>nome do arquivo: div2hotel.png</w:t>
            </w:r>
          </w:p>
          <w:p w14:paraId="2C39F802" w14:textId="77777777" w:rsidR="0089651C" w:rsidRDefault="0089651C" w:rsidP="0089651C">
            <w:r>
              <w:t>uso gratuito não precisa atribuir</w:t>
            </w:r>
          </w:p>
          <w:p w14:paraId="46EC3221" w14:textId="77777777" w:rsidR="0089651C" w:rsidRDefault="0089651C" w:rsidP="0089651C">
            <w:r>
              <w:t xml:space="preserve">link: </w:t>
            </w:r>
            <w:hyperlink r:id="rId91">
              <w:r>
                <w:rPr>
                  <w:color w:val="1155CC"/>
                  <w:u w:val="single"/>
                </w:rPr>
                <w:t>https://www.pexels.com/photo/two-short-coated-gray-and-brown-puppies-lying-on-white-textile-57627/</w:t>
              </w:r>
            </w:hyperlink>
          </w:p>
          <w:p w14:paraId="6E4BE7D0" w14:textId="77777777" w:rsidR="0089651C" w:rsidRDefault="0089651C" w:rsidP="0089651C"/>
          <w:p w14:paraId="71090FDE" w14:textId="77777777" w:rsidR="0089651C" w:rsidRDefault="0089651C" w:rsidP="0089651C"/>
          <w:p w14:paraId="03B2BADA" w14:textId="77777777" w:rsidR="0089651C" w:rsidRDefault="0089651C" w:rsidP="0089651C"/>
          <w:p w14:paraId="7AB6F2C4" w14:textId="4225E750" w:rsidR="0089651C" w:rsidRDefault="001C6AD1" w:rsidP="0089651C">
            <w:r w:rsidRPr="00AC67C7">
              <w:rPr>
                <w:noProof/>
              </w:rPr>
              <w:drawing>
                <wp:inline distT="0" distB="0" distL="0" distR="0" wp14:anchorId="41263D07" wp14:editId="424A943E">
                  <wp:extent cx="5734050" cy="3952875"/>
                  <wp:effectExtent l="0" t="0" r="0" b="0"/>
                  <wp:docPr id="10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3952875"/>
                          </a:xfrm>
                          <a:prstGeom prst="rect">
                            <a:avLst/>
                          </a:prstGeom>
                          <a:noFill/>
                          <a:ln>
                            <a:noFill/>
                          </a:ln>
                        </pic:spPr>
                      </pic:pic>
                    </a:graphicData>
                  </a:graphic>
                </wp:inline>
              </w:drawing>
            </w:r>
          </w:p>
          <w:p w14:paraId="578C4489" w14:textId="77777777" w:rsidR="0089651C" w:rsidRDefault="0089651C" w:rsidP="0089651C">
            <w:r>
              <w:t>nome do arquivo: cozinha-pet.png</w:t>
            </w:r>
          </w:p>
          <w:p w14:paraId="3B2E1502" w14:textId="77777777" w:rsidR="0089651C" w:rsidRDefault="0089651C" w:rsidP="0089651C">
            <w:r>
              <w:t>uso gratuito não precisa atribuir</w:t>
            </w:r>
          </w:p>
          <w:p w14:paraId="71E8D460" w14:textId="77777777" w:rsidR="0089651C" w:rsidRDefault="0089651C" w:rsidP="0089651C"/>
          <w:p w14:paraId="0C28613D" w14:textId="77777777" w:rsidR="0089651C" w:rsidRDefault="0089651C" w:rsidP="0089651C">
            <w:r>
              <w:t xml:space="preserve">link: </w:t>
            </w:r>
            <w:hyperlink r:id="rId93">
              <w:r>
                <w:rPr>
                  <w:color w:val="1155CC"/>
                  <w:u w:val="single"/>
                </w:rPr>
                <w:t>https://www.pexels.com/photo/smiling-asian-women-with-egg-preparing-dough-5908173/</w:t>
              </w:r>
            </w:hyperlink>
          </w:p>
          <w:p w14:paraId="0427061B" w14:textId="77777777" w:rsidR="0089651C" w:rsidRDefault="0089651C" w:rsidP="0089651C"/>
          <w:p w14:paraId="6821DBF9" w14:textId="77777777" w:rsidR="0089651C" w:rsidRDefault="0089651C" w:rsidP="0089651C"/>
          <w:p w14:paraId="7600D910" w14:textId="77777777" w:rsidR="0089651C" w:rsidRDefault="0089651C" w:rsidP="0089651C"/>
          <w:p w14:paraId="19943373" w14:textId="293858C3" w:rsidR="0089651C" w:rsidRDefault="001C6AD1" w:rsidP="0089651C">
            <w:r w:rsidRPr="00AC67C7">
              <w:rPr>
                <w:noProof/>
              </w:rPr>
              <w:drawing>
                <wp:inline distT="0" distB="0" distL="0" distR="0" wp14:anchorId="4B91A474" wp14:editId="147D627F">
                  <wp:extent cx="2238375" cy="3952875"/>
                  <wp:effectExtent l="0" t="0" r="0" b="0"/>
                  <wp:docPr id="9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38375" cy="3952875"/>
                          </a:xfrm>
                          <a:prstGeom prst="rect">
                            <a:avLst/>
                          </a:prstGeom>
                          <a:noFill/>
                          <a:ln>
                            <a:noFill/>
                          </a:ln>
                        </pic:spPr>
                      </pic:pic>
                    </a:graphicData>
                  </a:graphic>
                </wp:inline>
              </w:drawing>
            </w:r>
          </w:p>
          <w:p w14:paraId="65868756" w14:textId="77777777" w:rsidR="0089651C" w:rsidRDefault="0089651C" w:rsidP="0089651C"/>
          <w:p w14:paraId="7502CFCC" w14:textId="77777777" w:rsidR="0089651C" w:rsidRDefault="0089651C" w:rsidP="0089651C">
            <w:r>
              <w:t>Imagem editada</w:t>
            </w:r>
          </w:p>
          <w:p w14:paraId="07EAB1FC" w14:textId="77777777" w:rsidR="0089651C" w:rsidRDefault="0089651C" w:rsidP="0089651C">
            <w:r>
              <w:t>nome do aquivo: dogzika2.png</w:t>
            </w:r>
          </w:p>
          <w:p w14:paraId="51BAC12D" w14:textId="77777777" w:rsidR="0089651C" w:rsidRDefault="0089651C" w:rsidP="0089651C"/>
          <w:p w14:paraId="0491B0C5" w14:textId="77777777" w:rsidR="0089651C" w:rsidRDefault="0089651C" w:rsidP="0089651C">
            <w:r>
              <w:t>uso gratuito não precisa atribuir</w:t>
            </w:r>
          </w:p>
          <w:p w14:paraId="64372BBD" w14:textId="77777777" w:rsidR="0089651C" w:rsidRDefault="0089651C" w:rsidP="0089651C"/>
          <w:p w14:paraId="3395D803" w14:textId="77777777" w:rsidR="0089651C" w:rsidRDefault="0089651C" w:rsidP="0089651C">
            <w:r>
              <w:t xml:space="preserve">link: </w:t>
            </w:r>
            <w:hyperlink r:id="rId95">
              <w:r>
                <w:rPr>
                  <w:color w:val="1155CC"/>
                  <w:u w:val="single"/>
                </w:rPr>
                <w:t>https://www.pexels.com/photo/cute-dog-wearing-a-party-hat-4587992/</w:t>
              </w:r>
            </w:hyperlink>
          </w:p>
          <w:p w14:paraId="168CC994" w14:textId="77777777" w:rsidR="0089651C" w:rsidRDefault="0089651C" w:rsidP="0089651C"/>
          <w:p w14:paraId="321DE81E" w14:textId="77777777" w:rsidR="0089651C" w:rsidRDefault="0089651C" w:rsidP="0089651C"/>
          <w:p w14:paraId="405E86F6" w14:textId="77777777" w:rsidR="0089651C" w:rsidRDefault="0089651C" w:rsidP="0089651C"/>
          <w:p w14:paraId="056C70D3" w14:textId="77777777" w:rsidR="0089651C" w:rsidRDefault="0089651C" w:rsidP="0089651C"/>
          <w:p w14:paraId="2C30FFE2" w14:textId="46ACE26E" w:rsidR="0089651C" w:rsidRDefault="001C6AD1" w:rsidP="0089651C">
            <w:r w:rsidRPr="00AC67C7">
              <w:rPr>
                <w:noProof/>
              </w:rPr>
              <w:lastRenderedPageBreak/>
              <w:drawing>
                <wp:inline distT="0" distB="0" distL="0" distR="0" wp14:anchorId="38256123" wp14:editId="777B0CF4">
                  <wp:extent cx="2238375" cy="3952875"/>
                  <wp:effectExtent l="0" t="0" r="0" b="0"/>
                  <wp:docPr id="9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38375" cy="3952875"/>
                          </a:xfrm>
                          <a:prstGeom prst="rect">
                            <a:avLst/>
                          </a:prstGeom>
                          <a:noFill/>
                          <a:ln>
                            <a:noFill/>
                          </a:ln>
                        </pic:spPr>
                      </pic:pic>
                    </a:graphicData>
                  </a:graphic>
                </wp:inline>
              </w:drawing>
            </w:r>
          </w:p>
          <w:p w14:paraId="6ED5418A" w14:textId="77777777" w:rsidR="0089651C" w:rsidRDefault="0089651C" w:rsidP="0089651C"/>
          <w:p w14:paraId="06402D11" w14:textId="77777777" w:rsidR="0089651C" w:rsidRDefault="0089651C" w:rsidP="0089651C">
            <w:r>
              <w:t>imagem editada</w:t>
            </w:r>
          </w:p>
          <w:p w14:paraId="670DA83C" w14:textId="77777777" w:rsidR="0089651C" w:rsidRDefault="0089651C" w:rsidP="0089651C">
            <w:r>
              <w:t>não precisa atribuir uso gratuito</w:t>
            </w:r>
          </w:p>
          <w:p w14:paraId="11FBF571" w14:textId="77777777" w:rsidR="0089651C" w:rsidRDefault="0089651C" w:rsidP="0089651C"/>
          <w:p w14:paraId="0A03BC42" w14:textId="77777777" w:rsidR="0089651C" w:rsidRDefault="0089651C" w:rsidP="0089651C">
            <w:r>
              <w:t>nome do arquivo : catzika2.png</w:t>
            </w:r>
          </w:p>
          <w:p w14:paraId="4C59D909" w14:textId="77777777" w:rsidR="0089651C" w:rsidRDefault="0089651C" w:rsidP="0089651C"/>
          <w:p w14:paraId="2DE81CCA" w14:textId="77777777" w:rsidR="0089651C" w:rsidRDefault="0089651C" w:rsidP="0089651C">
            <w:r>
              <w:t xml:space="preserve">link : </w:t>
            </w:r>
            <w:hyperlink r:id="rId97">
              <w:r>
                <w:rPr>
                  <w:color w:val="1155CC"/>
                  <w:u w:val="single"/>
                </w:rPr>
                <w:t>https://www.pexels.com/photo/photo-of-tabby-cat-3777622/</w:t>
              </w:r>
            </w:hyperlink>
          </w:p>
          <w:p w14:paraId="3CA54826" w14:textId="77777777" w:rsidR="0089651C" w:rsidRDefault="0089651C" w:rsidP="0089651C"/>
          <w:p w14:paraId="2BCDC0AF" w14:textId="77777777" w:rsidR="0089651C" w:rsidRDefault="0089651C" w:rsidP="0089651C"/>
          <w:p w14:paraId="0F65BC1D" w14:textId="77777777" w:rsidR="0089651C" w:rsidRDefault="0089651C" w:rsidP="0089651C"/>
          <w:p w14:paraId="4CEE6366" w14:textId="77777777" w:rsidR="0089651C" w:rsidRDefault="0089651C" w:rsidP="0089651C"/>
          <w:p w14:paraId="7068291A" w14:textId="6C7A98ED" w:rsidR="0089651C" w:rsidRDefault="001C6AD1" w:rsidP="0089651C">
            <w:r w:rsidRPr="00AC67C7">
              <w:rPr>
                <w:noProof/>
              </w:rPr>
              <w:lastRenderedPageBreak/>
              <w:drawing>
                <wp:inline distT="0" distB="0" distL="0" distR="0" wp14:anchorId="54180619" wp14:editId="0C13BE5C">
                  <wp:extent cx="3267075" cy="3267075"/>
                  <wp:effectExtent l="0" t="0" r="0" b="0"/>
                  <wp:docPr id="9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66FDBD9C" w14:textId="77777777" w:rsidR="0089651C" w:rsidRDefault="0089651C" w:rsidP="0089651C">
            <w:r>
              <w:t>Saco de ração utilizado para criação dos sacos que estão acima.</w:t>
            </w:r>
          </w:p>
          <w:p w14:paraId="2F5FEA8E" w14:textId="77777777" w:rsidR="0089651C" w:rsidRDefault="0089651C" w:rsidP="0089651C">
            <w:r>
              <w:t>"Imagem completamente editada, todas informações do proprietário foram retiradas e o fundo foi editado"</w:t>
            </w:r>
          </w:p>
          <w:p w14:paraId="0DB61E1C" w14:textId="77777777" w:rsidR="0089651C" w:rsidRDefault="0089651C" w:rsidP="0089651C"/>
          <w:p w14:paraId="1EADC774" w14:textId="77777777" w:rsidR="0089651C" w:rsidRDefault="0089651C" w:rsidP="0089651C">
            <w:r>
              <w:t>Nome: ração.jpg</w:t>
            </w:r>
          </w:p>
          <w:p w14:paraId="0BC97839" w14:textId="77777777" w:rsidR="0089651C" w:rsidRDefault="0089651C" w:rsidP="0089651C"/>
          <w:p w14:paraId="4B15D655" w14:textId="77777777" w:rsidR="0089651C" w:rsidRDefault="0089651C" w:rsidP="0089651C">
            <w:r>
              <w:t>Link: https://images.app.goo.gl/9E63LoG2zR6dK2jf6</w:t>
            </w:r>
          </w:p>
          <w:p w14:paraId="1FCC5A7D" w14:textId="7A8EBE16" w:rsidR="0089651C" w:rsidRDefault="001C6AD1" w:rsidP="0089651C">
            <w:r w:rsidRPr="00AC67C7">
              <w:rPr>
                <w:noProof/>
              </w:rPr>
              <w:drawing>
                <wp:inline distT="0" distB="0" distL="0" distR="0" wp14:anchorId="29B256B0" wp14:editId="0FE90C6F">
                  <wp:extent cx="2238375" cy="3952875"/>
                  <wp:effectExtent l="0" t="0" r="0" b="0"/>
                  <wp:docPr id="9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38375" cy="3952875"/>
                          </a:xfrm>
                          <a:prstGeom prst="rect">
                            <a:avLst/>
                          </a:prstGeom>
                          <a:noFill/>
                          <a:ln>
                            <a:noFill/>
                          </a:ln>
                        </pic:spPr>
                      </pic:pic>
                    </a:graphicData>
                  </a:graphic>
                </wp:inline>
              </w:drawing>
            </w:r>
          </w:p>
          <w:p w14:paraId="7DB83E8E" w14:textId="77777777" w:rsidR="0089651C" w:rsidRDefault="0089651C" w:rsidP="0089651C"/>
          <w:p w14:paraId="2044C2ED" w14:textId="77777777" w:rsidR="0089651C" w:rsidRDefault="0089651C" w:rsidP="0089651C"/>
          <w:p w14:paraId="08F6C2F6" w14:textId="77777777" w:rsidR="0089651C" w:rsidRDefault="0089651C" w:rsidP="0089651C">
            <w:r>
              <w:t>nome do arquivo: conjuntodog2.png</w:t>
            </w:r>
          </w:p>
          <w:p w14:paraId="7DA20811" w14:textId="77777777" w:rsidR="0089651C" w:rsidRDefault="0089651C" w:rsidP="0089651C"/>
          <w:p w14:paraId="4C1C76ED" w14:textId="77777777" w:rsidR="0089651C" w:rsidRDefault="0089651C" w:rsidP="0089651C">
            <w:r>
              <w:t>uso gratuito não precisa atribuir</w:t>
            </w:r>
          </w:p>
          <w:p w14:paraId="7B0B3A96" w14:textId="77777777" w:rsidR="0089651C" w:rsidRDefault="0089651C" w:rsidP="0089651C"/>
          <w:p w14:paraId="78D37A2F" w14:textId="77777777" w:rsidR="0089651C" w:rsidRDefault="0089651C" w:rsidP="0089651C">
            <w:r>
              <w:t xml:space="preserve">link : </w:t>
            </w:r>
            <w:hyperlink r:id="rId100">
              <w:r>
                <w:rPr>
                  <w:color w:val="1155CC"/>
                  <w:u w:val="single"/>
                </w:rPr>
                <w:t>https://www.pexels.com/photo/shiba-inu-wearing-sunglasses-4588001/</w:t>
              </w:r>
            </w:hyperlink>
          </w:p>
          <w:p w14:paraId="64035A47" w14:textId="77777777" w:rsidR="0089651C" w:rsidRDefault="0089651C" w:rsidP="0089651C"/>
          <w:p w14:paraId="6FAB43B6" w14:textId="77777777" w:rsidR="0089651C" w:rsidRDefault="0089651C" w:rsidP="0089651C"/>
          <w:p w14:paraId="185188DE" w14:textId="77777777" w:rsidR="0089651C" w:rsidRDefault="0089651C" w:rsidP="0089651C"/>
          <w:p w14:paraId="0AFC67EC" w14:textId="77777777" w:rsidR="0089651C" w:rsidRDefault="0089651C" w:rsidP="0089651C"/>
          <w:p w14:paraId="102B6FDA" w14:textId="4AE23EA3" w:rsidR="0089651C" w:rsidRDefault="001C6AD1" w:rsidP="0089651C">
            <w:r w:rsidRPr="00AC67C7">
              <w:rPr>
                <w:noProof/>
              </w:rPr>
              <w:drawing>
                <wp:inline distT="0" distB="0" distL="0" distR="0" wp14:anchorId="2D7A32DA" wp14:editId="392E93A0">
                  <wp:extent cx="4114800" cy="2838450"/>
                  <wp:effectExtent l="0" t="0" r="0" b="0"/>
                  <wp:docPr id="9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14800" cy="2838450"/>
                          </a:xfrm>
                          <a:prstGeom prst="rect">
                            <a:avLst/>
                          </a:prstGeom>
                          <a:noFill/>
                          <a:ln>
                            <a:noFill/>
                          </a:ln>
                        </pic:spPr>
                      </pic:pic>
                    </a:graphicData>
                  </a:graphic>
                </wp:inline>
              </w:drawing>
            </w:r>
          </w:p>
          <w:p w14:paraId="6D6EAAA0" w14:textId="77777777" w:rsidR="0089651C" w:rsidRDefault="0089651C" w:rsidP="0089651C"/>
          <w:p w14:paraId="4994B150" w14:textId="77777777" w:rsidR="0089651C" w:rsidRDefault="0089651C" w:rsidP="0089651C">
            <w:r>
              <w:t>nome do arquivo: work.png</w:t>
            </w:r>
          </w:p>
          <w:p w14:paraId="68632732" w14:textId="77777777" w:rsidR="0089651C" w:rsidRDefault="0089651C" w:rsidP="0089651C">
            <w:r>
              <w:t>uso gratuito não precisa atribuir</w:t>
            </w:r>
          </w:p>
          <w:p w14:paraId="3EE3A0E6" w14:textId="77777777" w:rsidR="0089651C" w:rsidRDefault="0089651C" w:rsidP="0089651C"/>
          <w:p w14:paraId="3DA07B6F" w14:textId="014D22A3" w:rsidR="0089651C" w:rsidRDefault="0089651C" w:rsidP="0089651C">
            <w:r>
              <w:t xml:space="preserve">link: </w:t>
            </w:r>
            <w:hyperlink r:id="rId102" w:history="1">
              <w:r w:rsidR="00A020E7" w:rsidRPr="00172F15">
                <w:rPr>
                  <w:rStyle w:val="Hyperlink"/>
                </w:rPr>
                <w:t>https://www.pexels.com/photo/group-of-people-sitting-in-front-of-a-table-7429467/</w:t>
              </w:r>
            </w:hyperlink>
          </w:p>
          <w:p w14:paraId="50AC3008" w14:textId="77777777" w:rsidR="0089651C" w:rsidRDefault="0089651C" w:rsidP="0089651C"/>
          <w:p w14:paraId="78BB9385" w14:textId="77777777" w:rsidR="0089651C" w:rsidRDefault="0089651C" w:rsidP="0089651C"/>
          <w:p w14:paraId="4F1755BE" w14:textId="77777777" w:rsidR="0089651C" w:rsidRDefault="0089651C" w:rsidP="0089651C"/>
          <w:p w14:paraId="4D4140C0" w14:textId="3AD3B278" w:rsidR="0089651C" w:rsidRDefault="001C6AD1" w:rsidP="0089651C">
            <w:r w:rsidRPr="00AC67C7">
              <w:rPr>
                <w:noProof/>
              </w:rPr>
              <w:drawing>
                <wp:inline distT="0" distB="0" distL="0" distR="0" wp14:anchorId="75FEC1E4" wp14:editId="69E96BA6">
                  <wp:extent cx="3200400" cy="2324100"/>
                  <wp:effectExtent l="0" t="0" r="0" b="0"/>
                  <wp:docPr id="8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0" cy="2324100"/>
                          </a:xfrm>
                          <a:prstGeom prst="rect">
                            <a:avLst/>
                          </a:prstGeom>
                          <a:noFill/>
                          <a:ln>
                            <a:noFill/>
                          </a:ln>
                        </pic:spPr>
                      </pic:pic>
                    </a:graphicData>
                  </a:graphic>
                </wp:inline>
              </w:drawing>
            </w:r>
          </w:p>
          <w:p w14:paraId="5B5DE0B6" w14:textId="77777777" w:rsidR="0089651C" w:rsidRDefault="0089651C" w:rsidP="0089651C"/>
          <w:p w14:paraId="3B829397" w14:textId="77777777" w:rsidR="0089651C" w:rsidRDefault="0089651C" w:rsidP="0089651C">
            <w:r>
              <w:t>imagem editada com programa de edição</w:t>
            </w:r>
          </w:p>
          <w:p w14:paraId="1B64C9CC" w14:textId="77777777" w:rsidR="0089651C" w:rsidRDefault="0089651C" w:rsidP="0089651C"/>
          <w:p w14:paraId="049E4498" w14:textId="77777777" w:rsidR="0089651C" w:rsidRDefault="0089651C" w:rsidP="0089651C">
            <w:r>
              <w:t>nome do arquivo: dogs-div1.png</w:t>
            </w:r>
          </w:p>
          <w:p w14:paraId="46BA3883" w14:textId="77777777" w:rsidR="0089651C" w:rsidRDefault="0089651C" w:rsidP="0089651C">
            <w:r>
              <w:t>uso gratuito não precisa atribuir</w:t>
            </w:r>
          </w:p>
          <w:p w14:paraId="7116C364" w14:textId="77777777" w:rsidR="0089651C" w:rsidRDefault="0089651C" w:rsidP="0089651C"/>
          <w:p w14:paraId="1152D050" w14:textId="77777777" w:rsidR="0089651C" w:rsidRDefault="0089651C" w:rsidP="0089651C">
            <w:r>
              <w:t>link : https://www.pexels.com/photo/photo-of-different-puppies-3299905/</w:t>
            </w:r>
          </w:p>
          <w:p w14:paraId="4E16720E" w14:textId="77777777" w:rsidR="00D954C6" w:rsidRDefault="00D954C6" w:rsidP="002B59B3">
            <w:pPr>
              <w:rPr>
                <w:color w:val="1155CC"/>
                <w:u w:val="single"/>
              </w:rPr>
            </w:pPr>
          </w:p>
          <w:p w14:paraId="4E226D55" w14:textId="77777777" w:rsidR="00D954C6" w:rsidRDefault="00D954C6" w:rsidP="002B59B3">
            <w:pPr>
              <w:rPr>
                <w:color w:val="1155CC"/>
                <w:u w:val="single"/>
              </w:rPr>
            </w:pPr>
          </w:p>
          <w:p w14:paraId="19C94573" w14:textId="77777777" w:rsidR="00D954C6" w:rsidRDefault="00D954C6" w:rsidP="00D954C6">
            <w:pPr>
              <w:pBdr>
                <w:bottom w:val="single" w:sz="6" w:space="1" w:color="auto"/>
              </w:pBdr>
              <w:shd w:val="clear" w:color="auto" w:fill="D9D9D9"/>
              <w:jc w:val="center"/>
              <w:rPr>
                <w:rFonts w:ascii="Calibri" w:hAnsi="Calibri"/>
                <w:sz w:val="44"/>
              </w:rPr>
            </w:pPr>
            <w:r>
              <w:rPr>
                <w:rFonts w:ascii="Calibri" w:hAnsi="Calibri"/>
                <w:b/>
                <w:sz w:val="44"/>
              </w:rPr>
              <w:t>Responsável</w:t>
            </w:r>
            <w:r>
              <w:rPr>
                <w:rFonts w:ascii="Calibri" w:hAnsi="Calibri"/>
                <w:sz w:val="44"/>
              </w:rPr>
              <w:t xml:space="preserve">: </w:t>
            </w:r>
            <w:r w:rsidR="00606083">
              <w:rPr>
                <w:rFonts w:ascii="Calibri" w:hAnsi="Calibri"/>
                <w:sz w:val="44"/>
              </w:rPr>
              <w:t>M</w:t>
            </w:r>
            <w:r w:rsidR="00606083" w:rsidRPr="00606083">
              <w:rPr>
                <w:rFonts w:ascii="Calibri" w:hAnsi="Calibri"/>
                <w:sz w:val="44"/>
              </w:rPr>
              <w:t>arcus Vinicius Batista Monteiro (25581406)</w:t>
            </w:r>
          </w:p>
          <w:p w14:paraId="597A1203" w14:textId="77777777" w:rsidR="00D954C6" w:rsidRDefault="00D954C6" w:rsidP="002B59B3">
            <w:pPr>
              <w:rPr>
                <w:color w:val="1155CC"/>
                <w:u w:val="single"/>
              </w:rPr>
            </w:pPr>
          </w:p>
          <w:p w14:paraId="3B11D0A3" w14:textId="77777777" w:rsidR="00D954C6" w:rsidRDefault="00D954C6" w:rsidP="002B59B3">
            <w:pPr>
              <w:rPr>
                <w:color w:val="1155CC"/>
                <w:u w:val="single"/>
              </w:rPr>
            </w:pPr>
          </w:p>
          <w:p w14:paraId="357DC4FF" w14:textId="77777777" w:rsidR="00D954C6" w:rsidRDefault="00D954C6" w:rsidP="00D954C6">
            <w:r>
              <w:t>Página de produtos: produtos mais procurados</w:t>
            </w:r>
          </w:p>
          <w:p w14:paraId="34FB44ED" w14:textId="77777777" w:rsidR="00D954C6" w:rsidRDefault="00D954C6" w:rsidP="00D954C6">
            <w:r>
              <w:t>Nome do arquivo: produtos.html</w:t>
            </w:r>
          </w:p>
          <w:p w14:paraId="26900D38" w14:textId="77777777" w:rsidR="00D954C6" w:rsidRDefault="00D954C6" w:rsidP="00D954C6"/>
          <w:p w14:paraId="7F57DE01" w14:textId="77777777" w:rsidR="00D954C6" w:rsidRPr="00B37FD2" w:rsidRDefault="00D954C6" w:rsidP="00D954C6">
            <w:pPr>
              <w:rPr>
                <w:b/>
                <w:bCs/>
              </w:rPr>
            </w:pPr>
            <w:r w:rsidRPr="00B37FD2">
              <w:rPr>
                <w:b/>
                <w:bCs/>
              </w:rPr>
              <w:t>Descrição:</w:t>
            </w:r>
          </w:p>
          <w:p w14:paraId="68ECC333" w14:textId="77777777" w:rsidR="00B37FD2" w:rsidRDefault="00B37FD2" w:rsidP="00D954C6"/>
          <w:p w14:paraId="5E0958A9" w14:textId="77777777" w:rsidR="00D954C6" w:rsidRDefault="00B37FD2" w:rsidP="00D954C6">
            <w:r>
              <w:t>I</w:t>
            </w:r>
            <w:r w:rsidR="00D954C6">
              <w:t>nformar produtos mais procurados e comuns entre todos os pets</w:t>
            </w:r>
          </w:p>
          <w:p w14:paraId="279B4322" w14:textId="77777777" w:rsidR="00D954C6" w:rsidRDefault="00D954C6" w:rsidP="00D954C6">
            <w:r>
              <w:t>para acesso mais rápido, mostrar produtos comuns como alimentação, higiene, vestuário, lazer e habitação.</w:t>
            </w:r>
          </w:p>
          <w:p w14:paraId="0A6B2CDF" w14:textId="77777777" w:rsidR="00D954C6" w:rsidRDefault="00D954C6" w:rsidP="00D954C6"/>
          <w:p w14:paraId="4CA51F5B" w14:textId="77777777" w:rsidR="00D954C6" w:rsidRDefault="00D954C6" w:rsidP="00D954C6">
            <w:pPr>
              <w:rPr>
                <w:b/>
                <w:bCs/>
              </w:rPr>
            </w:pPr>
            <w:r w:rsidRPr="00B37FD2">
              <w:rPr>
                <w:b/>
                <w:bCs/>
              </w:rPr>
              <w:t>Exemplos:</w:t>
            </w:r>
          </w:p>
          <w:p w14:paraId="75B0D6AC" w14:textId="77777777" w:rsidR="00B37FD2" w:rsidRDefault="00B37FD2" w:rsidP="00D954C6"/>
          <w:p w14:paraId="1C2884EA" w14:textId="77777777" w:rsidR="00D954C6" w:rsidRDefault="00610C0B" w:rsidP="00D954C6">
            <w:hyperlink r:id="rId104" w:history="1">
              <w:r w:rsidR="00B37FD2" w:rsidRPr="00AC3420">
                <w:rPr>
                  <w:rStyle w:val="Hyperlink"/>
                </w:rPr>
                <w:t>https://www.royalpets.com.br/</w:t>
              </w:r>
            </w:hyperlink>
          </w:p>
          <w:p w14:paraId="597FC55F" w14:textId="77777777" w:rsidR="00D954C6" w:rsidRDefault="00D954C6" w:rsidP="00D954C6"/>
          <w:p w14:paraId="15C3A87A" w14:textId="77777777" w:rsidR="00D954C6" w:rsidRDefault="00610C0B" w:rsidP="00D954C6">
            <w:hyperlink r:id="rId105" w:history="1">
              <w:r w:rsidR="00B37FD2" w:rsidRPr="00AC3420">
                <w:rPr>
                  <w:rStyle w:val="Hyperlink"/>
                </w:rPr>
                <w:t>https://www.petz.com.br/</w:t>
              </w:r>
            </w:hyperlink>
          </w:p>
          <w:p w14:paraId="0E23176E" w14:textId="77777777" w:rsidR="00D954C6" w:rsidRDefault="00D954C6" w:rsidP="00D954C6"/>
          <w:p w14:paraId="734698E5" w14:textId="77777777" w:rsidR="00D954C6" w:rsidRDefault="00610C0B" w:rsidP="00D954C6">
            <w:hyperlink r:id="rId106" w:history="1">
              <w:r w:rsidR="00B37FD2" w:rsidRPr="00AC3420">
                <w:rPr>
                  <w:rStyle w:val="Hyperlink"/>
                </w:rPr>
                <w:t>https://vetus.com.br/universidade/5-produtos-para-pet-shop-que-nao-podem-faltar-nas-prateleiras</w:t>
              </w:r>
            </w:hyperlink>
          </w:p>
          <w:p w14:paraId="76648365" w14:textId="77777777" w:rsidR="002B59B3" w:rsidRDefault="002B59B3" w:rsidP="002B59B3"/>
          <w:p w14:paraId="0911C3CA" w14:textId="77777777" w:rsidR="002B59B3" w:rsidRDefault="002B59B3" w:rsidP="002B59B3"/>
          <w:p w14:paraId="0990C6DF" w14:textId="381550F3" w:rsidR="002B59B3" w:rsidRDefault="001C6AD1" w:rsidP="002B59B3">
            <w:r w:rsidRPr="00E1488E">
              <w:rPr>
                <w:noProof/>
              </w:rPr>
              <w:drawing>
                <wp:inline distT="0" distB="0" distL="0" distR="0" wp14:anchorId="719F9308" wp14:editId="6704A405">
                  <wp:extent cx="4114800" cy="2838450"/>
                  <wp:effectExtent l="0" t="0" r="0" b="0"/>
                  <wp:docPr id="1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14800" cy="2838450"/>
                          </a:xfrm>
                          <a:prstGeom prst="rect">
                            <a:avLst/>
                          </a:prstGeom>
                          <a:noFill/>
                          <a:ln>
                            <a:noFill/>
                          </a:ln>
                        </pic:spPr>
                      </pic:pic>
                    </a:graphicData>
                  </a:graphic>
                </wp:inline>
              </w:drawing>
            </w:r>
          </w:p>
          <w:p w14:paraId="122A0C1E" w14:textId="77777777" w:rsidR="002B59B3" w:rsidRDefault="002B59B3" w:rsidP="002B59B3"/>
          <w:p w14:paraId="721F89BA" w14:textId="77777777" w:rsidR="002B59B3" w:rsidRDefault="002B59B3" w:rsidP="002B59B3">
            <w:r>
              <w:t>nome do arquivo: work.png</w:t>
            </w:r>
          </w:p>
          <w:p w14:paraId="3EF39291" w14:textId="77777777" w:rsidR="002B59B3" w:rsidRDefault="002B59B3" w:rsidP="002B59B3">
            <w:r>
              <w:t>uso gratuito não precisa atribuir</w:t>
            </w:r>
          </w:p>
          <w:p w14:paraId="214A9108" w14:textId="77777777" w:rsidR="002B59B3" w:rsidRDefault="002B59B3" w:rsidP="002B59B3"/>
          <w:p w14:paraId="44AA96E7" w14:textId="77777777" w:rsidR="002B59B3" w:rsidRDefault="002B59B3" w:rsidP="002B59B3">
            <w:r>
              <w:t>link: https://www.pexels.com/photo/group-of-people-sitting-in-front-of-a-table-7429467/</w:t>
            </w:r>
          </w:p>
          <w:p w14:paraId="5F6C0232" w14:textId="77777777" w:rsidR="002B59B3" w:rsidRDefault="002B59B3" w:rsidP="002B59B3"/>
          <w:p w14:paraId="4D9D0FAE" w14:textId="77777777" w:rsidR="002B59B3" w:rsidRDefault="002B59B3" w:rsidP="002B59B3"/>
          <w:p w14:paraId="1D6F660C" w14:textId="77777777" w:rsidR="002B59B3" w:rsidRDefault="002B59B3" w:rsidP="002B59B3"/>
          <w:p w14:paraId="55AA9A0C" w14:textId="2E0186B9" w:rsidR="002B59B3" w:rsidRDefault="001C6AD1" w:rsidP="002B59B3">
            <w:r w:rsidRPr="00E1488E">
              <w:rPr>
                <w:noProof/>
              </w:rPr>
              <w:drawing>
                <wp:inline distT="0" distB="0" distL="0" distR="0" wp14:anchorId="11D88ECC" wp14:editId="33B125BD">
                  <wp:extent cx="3200400" cy="2324100"/>
                  <wp:effectExtent l="0" t="0" r="0" b="0"/>
                  <wp:docPr id="1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00400" cy="2324100"/>
                          </a:xfrm>
                          <a:prstGeom prst="rect">
                            <a:avLst/>
                          </a:prstGeom>
                          <a:noFill/>
                          <a:ln>
                            <a:noFill/>
                          </a:ln>
                        </pic:spPr>
                      </pic:pic>
                    </a:graphicData>
                  </a:graphic>
                </wp:inline>
              </w:drawing>
            </w:r>
          </w:p>
          <w:p w14:paraId="0CE4A756" w14:textId="77777777" w:rsidR="002B59B3" w:rsidRDefault="002B59B3" w:rsidP="002B59B3"/>
          <w:p w14:paraId="3AF45413" w14:textId="77777777" w:rsidR="002B59B3" w:rsidRDefault="002B59B3" w:rsidP="002B59B3">
            <w:r>
              <w:t>imagem editada com programa de edição</w:t>
            </w:r>
          </w:p>
          <w:p w14:paraId="4A4A41D5" w14:textId="77777777" w:rsidR="002B59B3" w:rsidRDefault="002B59B3" w:rsidP="002B59B3"/>
          <w:p w14:paraId="1DCC558F" w14:textId="77777777" w:rsidR="002B59B3" w:rsidRDefault="00B37FD2" w:rsidP="002B59B3">
            <w:r w:rsidRPr="00B37FD2">
              <w:rPr>
                <w:b/>
                <w:bCs/>
              </w:rPr>
              <w:t>N</w:t>
            </w:r>
            <w:r w:rsidR="002B59B3" w:rsidRPr="00B37FD2">
              <w:rPr>
                <w:b/>
                <w:bCs/>
              </w:rPr>
              <w:t>ome do arquivo:</w:t>
            </w:r>
            <w:r w:rsidR="002B59B3">
              <w:t xml:space="preserve"> dogs-div1.png</w:t>
            </w:r>
          </w:p>
          <w:p w14:paraId="42FB05DF" w14:textId="77777777" w:rsidR="00B37FD2" w:rsidRDefault="00B37FD2" w:rsidP="002B59B3"/>
          <w:p w14:paraId="331D1B52" w14:textId="77777777" w:rsidR="002B59B3" w:rsidRDefault="00B37FD2" w:rsidP="002B59B3">
            <w:r>
              <w:t>U</w:t>
            </w:r>
            <w:r w:rsidR="002B59B3">
              <w:t>so gratuito não precisa atribuir</w:t>
            </w:r>
          </w:p>
          <w:p w14:paraId="7EADF46C" w14:textId="77777777" w:rsidR="002B59B3" w:rsidRDefault="002B59B3" w:rsidP="002B59B3"/>
          <w:p w14:paraId="7286D90E" w14:textId="77777777" w:rsidR="00B37FD2" w:rsidRDefault="00B37FD2" w:rsidP="002B59B3">
            <w:r>
              <w:t>L</w:t>
            </w:r>
            <w:r w:rsidR="002B59B3">
              <w:t xml:space="preserve">ink: </w:t>
            </w:r>
            <w:hyperlink r:id="rId109" w:history="1">
              <w:r w:rsidRPr="00AC3420">
                <w:rPr>
                  <w:rStyle w:val="Hyperlink"/>
                </w:rPr>
                <w:t>https://www.pexels.com/photo/photo-of-different-puppies-3299905/</w:t>
              </w:r>
            </w:hyperlink>
          </w:p>
          <w:p w14:paraId="3A41D7CF" w14:textId="77777777" w:rsidR="00FA60FC" w:rsidRPr="002B59B3" w:rsidRDefault="00FA60FC" w:rsidP="00897626">
            <w:pPr>
              <w:shd w:val="clear" w:color="auto" w:fill="D9D9D9"/>
              <w:rPr>
                <w:rFonts w:ascii="Calibri" w:hAnsi="Calibri"/>
              </w:rPr>
            </w:pPr>
          </w:p>
        </w:tc>
      </w:tr>
      <w:tr w:rsidR="009D7E86" w:rsidRPr="000B3B33" w14:paraId="6B77201B" w14:textId="77777777" w:rsidTr="00C2625D">
        <w:tc>
          <w:tcPr>
            <w:tcW w:w="10456" w:type="dxa"/>
            <w:shd w:val="clear" w:color="auto" w:fill="000000"/>
          </w:tcPr>
          <w:p w14:paraId="413A0FA6" w14:textId="77777777" w:rsidR="009D7E86" w:rsidRPr="000B3B33" w:rsidRDefault="009D7E86" w:rsidP="00D32BD0">
            <w:pPr>
              <w:jc w:val="center"/>
              <w:rPr>
                <w:rFonts w:ascii="Calibri" w:hAnsi="Calibri"/>
                <w:b/>
              </w:rPr>
            </w:pPr>
            <w:r w:rsidRPr="000B3B33">
              <w:rPr>
                <w:rFonts w:ascii="Calibri" w:hAnsi="Calibri"/>
                <w:b/>
              </w:rPr>
              <w:lastRenderedPageBreak/>
              <w:t xml:space="preserve">3 </w:t>
            </w:r>
            <w:r w:rsidR="006F05CD">
              <w:rPr>
                <w:rFonts w:ascii="Calibri" w:hAnsi="Calibri"/>
                <w:b/>
              </w:rPr>
              <w:t>–</w:t>
            </w:r>
            <w:r w:rsidRPr="000B3B33">
              <w:rPr>
                <w:rFonts w:ascii="Calibri" w:hAnsi="Calibri"/>
                <w:b/>
              </w:rPr>
              <w:t xml:space="preserve"> PROPOSTA</w:t>
            </w:r>
          </w:p>
        </w:tc>
      </w:tr>
      <w:tr w:rsidR="009D7E86" w:rsidRPr="000B3B33" w14:paraId="267A56F3" w14:textId="77777777" w:rsidTr="00C2625D">
        <w:tc>
          <w:tcPr>
            <w:tcW w:w="10456" w:type="dxa"/>
            <w:shd w:val="clear" w:color="auto" w:fill="C0C0C0"/>
          </w:tcPr>
          <w:p w14:paraId="54178C9D" w14:textId="77777777" w:rsidR="009D7E86" w:rsidRPr="000B3B33" w:rsidRDefault="009D7E86" w:rsidP="009D7E86">
            <w:pPr>
              <w:jc w:val="center"/>
              <w:rPr>
                <w:rFonts w:ascii="Calibri" w:hAnsi="Calibri"/>
                <w:b/>
              </w:rPr>
            </w:pPr>
            <w:r w:rsidRPr="000B3B33">
              <w:rPr>
                <w:rFonts w:ascii="Calibri" w:hAnsi="Calibri"/>
                <w:b/>
              </w:rPr>
              <w:t>3.1 – DEFINIÇÃO VISUAL</w:t>
            </w:r>
          </w:p>
        </w:tc>
      </w:tr>
      <w:tr w:rsidR="009D7E86" w:rsidRPr="000B3B33" w14:paraId="7D97AAB2" w14:textId="77777777" w:rsidTr="00C2625D">
        <w:tc>
          <w:tcPr>
            <w:tcW w:w="10456" w:type="dxa"/>
            <w:shd w:val="clear" w:color="auto" w:fill="C0C0C0"/>
          </w:tcPr>
          <w:p w14:paraId="3E66820B" w14:textId="77777777" w:rsidR="009D7E86" w:rsidRPr="000B3B33" w:rsidRDefault="009D7E86" w:rsidP="009D7E86">
            <w:pPr>
              <w:jc w:val="center"/>
              <w:rPr>
                <w:rFonts w:ascii="Calibri" w:hAnsi="Calibri"/>
                <w:b/>
              </w:rPr>
            </w:pPr>
            <w:r w:rsidRPr="000B3B33">
              <w:rPr>
                <w:rFonts w:ascii="Calibri" w:hAnsi="Calibri"/>
                <w:b/>
              </w:rPr>
              <w:t>3.1.1 – LO</w:t>
            </w:r>
            <w:r w:rsidR="00F3671A">
              <w:rPr>
                <w:rFonts w:ascii="Calibri" w:hAnsi="Calibri"/>
                <w:b/>
              </w:rPr>
              <w:t>G</w:t>
            </w:r>
            <w:r w:rsidRPr="000B3B33">
              <w:rPr>
                <w:rFonts w:ascii="Calibri" w:hAnsi="Calibri"/>
                <w:b/>
              </w:rPr>
              <w:t>OTIPOS</w:t>
            </w:r>
          </w:p>
        </w:tc>
      </w:tr>
      <w:tr w:rsidR="009D7E86" w:rsidRPr="000B3B33" w14:paraId="5EA36D62" w14:textId="77777777" w:rsidTr="00C2625D">
        <w:tc>
          <w:tcPr>
            <w:tcW w:w="10456" w:type="dxa"/>
            <w:shd w:val="clear" w:color="auto" w:fill="auto"/>
          </w:tcPr>
          <w:p w14:paraId="3E7C728A" w14:textId="77777777" w:rsidR="009D7E86" w:rsidRDefault="009D7E86" w:rsidP="006F7B75">
            <w:pPr>
              <w:rPr>
                <w:rFonts w:ascii="Calibri" w:hAnsi="Calibri"/>
              </w:rPr>
            </w:pPr>
          </w:p>
          <w:p w14:paraId="4742E5FC" w14:textId="174DC717" w:rsidR="006F7B75" w:rsidRDefault="00BF0113" w:rsidP="006F7B75">
            <w:r>
              <w:rPr>
                <w:noProof/>
              </w:rPr>
              <w:drawing>
                <wp:inline distT="0" distB="0" distL="0" distR="0" wp14:anchorId="76E1205D" wp14:editId="7312121D">
                  <wp:extent cx="457200" cy="4572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2FCE2FDF" w14:textId="77777777" w:rsidR="004D5207" w:rsidRDefault="004D5207" w:rsidP="004D5207">
            <w:pPr>
              <w:rPr>
                <w:rFonts w:ascii="Calibri" w:hAnsi="Calibri"/>
                <w:b/>
              </w:rPr>
            </w:pPr>
            <w:r>
              <w:rPr>
                <w:rFonts w:ascii="Calibri" w:hAnsi="Calibri"/>
                <w:b/>
              </w:rPr>
              <w:t xml:space="preserve">Fonte: </w:t>
            </w:r>
            <w:r>
              <w:rPr>
                <w:rFonts w:ascii="Calibri" w:hAnsi="Calibri"/>
              </w:rPr>
              <w:t>Recurso próprio.</w:t>
            </w:r>
          </w:p>
          <w:p w14:paraId="140F5D19" w14:textId="77777777" w:rsidR="004D5207" w:rsidRDefault="004D5207" w:rsidP="006F7B75">
            <w:pPr>
              <w:rPr>
                <w:rFonts w:ascii="Calibri" w:hAnsi="Calibri"/>
                <w:b/>
                <w:i/>
              </w:rPr>
            </w:pPr>
            <w:r>
              <w:rPr>
                <w:rFonts w:ascii="Calibri" w:hAnsi="Calibri"/>
                <w:b/>
                <w:i/>
              </w:rPr>
              <w:t>(Logotipo criado com auxílio da ferramenta</w:t>
            </w:r>
            <w:r w:rsidR="00BF7886">
              <w:rPr>
                <w:rFonts w:ascii="Calibri" w:hAnsi="Calibri"/>
                <w:b/>
                <w:i/>
              </w:rPr>
              <w:t xml:space="preserve"> Photoshop CC 2021</w:t>
            </w:r>
            <w:r>
              <w:rPr>
                <w:rFonts w:ascii="Calibri" w:hAnsi="Calibri"/>
                <w:b/>
                <w:i/>
              </w:rPr>
              <w:t>)</w:t>
            </w:r>
          </w:p>
          <w:p w14:paraId="2C734ED1" w14:textId="77777777" w:rsidR="004D5207" w:rsidRPr="004D5207" w:rsidRDefault="004D5207" w:rsidP="004D5207">
            <w:pPr>
              <w:rPr>
                <w:rFonts w:ascii="Calibri" w:hAnsi="Calibri"/>
                <w:b/>
                <w:i/>
              </w:rPr>
            </w:pPr>
          </w:p>
        </w:tc>
      </w:tr>
    </w:tbl>
    <w:p w14:paraId="3EA8310D" w14:textId="77777777" w:rsidR="004D5207" w:rsidRDefault="004D5207">
      <w:r>
        <w:br w:type="page"/>
      </w:r>
    </w:p>
    <w:tbl>
      <w:tblPr>
        <w:tblW w:w="100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58"/>
      </w:tblGrid>
      <w:tr w:rsidR="00BF4011" w:rsidRPr="000B3B33" w14:paraId="1036AD47" w14:textId="77777777" w:rsidTr="00096755">
        <w:tc>
          <w:tcPr>
            <w:tcW w:w="10058" w:type="dxa"/>
            <w:shd w:val="clear" w:color="auto" w:fill="C0C0C0"/>
          </w:tcPr>
          <w:p w14:paraId="556EA181" w14:textId="77777777" w:rsidR="00BF4011" w:rsidRPr="000B3B33" w:rsidRDefault="00BF4011" w:rsidP="00BF4011">
            <w:pPr>
              <w:jc w:val="center"/>
              <w:rPr>
                <w:rFonts w:ascii="Calibri" w:hAnsi="Calibri"/>
                <w:b/>
              </w:rPr>
            </w:pPr>
            <w:r w:rsidRPr="000B3B33">
              <w:rPr>
                <w:rFonts w:ascii="Calibri" w:hAnsi="Calibri"/>
                <w:b/>
              </w:rPr>
              <w:lastRenderedPageBreak/>
              <w:t>3.1.2 – LAYOUT</w:t>
            </w:r>
          </w:p>
        </w:tc>
      </w:tr>
      <w:tr w:rsidR="00BF4011" w:rsidRPr="000B3B33" w14:paraId="1801CA60" w14:textId="77777777" w:rsidTr="00096755">
        <w:tc>
          <w:tcPr>
            <w:tcW w:w="10058" w:type="dxa"/>
            <w:shd w:val="clear" w:color="auto" w:fill="FFFFFF"/>
          </w:tcPr>
          <w:p w14:paraId="1CA24759" w14:textId="49770C20" w:rsidR="00BF4011" w:rsidRDefault="00BF4011" w:rsidP="0056270A">
            <w:pPr>
              <w:ind w:left="360"/>
              <w:rPr>
                <w:rFonts w:ascii="Calibri" w:hAnsi="Calibri"/>
              </w:rPr>
            </w:pPr>
          </w:p>
          <w:p w14:paraId="7718F77F" w14:textId="6E8C23B2" w:rsidR="00BC41EB" w:rsidRPr="000B3B33" w:rsidRDefault="00591C24" w:rsidP="00C80681">
            <w:pPr>
              <w:ind w:left="360"/>
              <w:jc w:val="center"/>
              <w:rPr>
                <w:rFonts w:ascii="Calibri" w:hAnsi="Calibri"/>
              </w:rPr>
            </w:pPr>
            <w:r>
              <w:rPr>
                <w:rFonts w:ascii="Calibri" w:hAnsi="Calibri"/>
                <w:noProof/>
              </w:rPr>
              <w:drawing>
                <wp:inline distT="0" distB="0" distL="0" distR="0" wp14:anchorId="7B021538" wp14:editId="3DF647B6">
                  <wp:extent cx="2926707" cy="7323827"/>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27829" cy="7326635"/>
                          </a:xfrm>
                          <a:prstGeom prst="rect">
                            <a:avLst/>
                          </a:prstGeom>
                          <a:noFill/>
                          <a:ln>
                            <a:noFill/>
                          </a:ln>
                        </pic:spPr>
                      </pic:pic>
                    </a:graphicData>
                  </a:graphic>
                </wp:inline>
              </w:drawing>
            </w:r>
          </w:p>
          <w:p w14:paraId="1897F0E9" w14:textId="77777777" w:rsidR="00BF4011" w:rsidRPr="000B3B33" w:rsidRDefault="00BF4011" w:rsidP="0056270A">
            <w:pPr>
              <w:jc w:val="center"/>
              <w:rPr>
                <w:rFonts w:ascii="Calibri" w:hAnsi="Calibri"/>
                <w:b/>
              </w:rPr>
            </w:pPr>
          </w:p>
        </w:tc>
      </w:tr>
      <w:tr w:rsidR="00BF4011" w:rsidRPr="000B3B33" w14:paraId="5ECC97AE" w14:textId="77777777" w:rsidTr="00096755">
        <w:tc>
          <w:tcPr>
            <w:tcW w:w="10058" w:type="dxa"/>
            <w:shd w:val="clear" w:color="auto" w:fill="C0C0C0"/>
          </w:tcPr>
          <w:p w14:paraId="17BD9367" w14:textId="77777777" w:rsidR="00BF4011" w:rsidRPr="000B3B33" w:rsidRDefault="00BF4011" w:rsidP="00BF4011">
            <w:pPr>
              <w:jc w:val="center"/>
              <w:rPr>
                <w:rFonts w:ascii="Calibri" w:hAnsi="Calibri"/>
                <w:b/>
              </w:rPr>
            </w:pPr>
            <w:r w:rsidRPr="000B3B33">
              <w:rPr>
                <w:rFonts w:ascii="Calibri" w:hAnsi="Calibri"/>
                <w:b/>
              </w:rPr>
              <w:t>3.1.3 – PALHETA DE CORES</w:t>
            </w:r>
          </w:p>
        </w:tc>
      </w:tr>
      <w:tr w:rsidR="00BF4011" w:rsidRPr="000B3B33" w14:paraId="47290077" w14:textId="77777777" w:rsidTr="00096755">
        <w:tc>
          <w:tcPr>
            <w:tcW w:w="10058" w:type="dxa"/>
            <w:tcBorders>
              <w:bottom w:val="single" w:sz="4" w:space="0" w:color="auto"/>
            </w:tcBorders>
          </w:tcPr>
          <w:p w14:paraId="69E3D011" w14:textId="77777777" w:rsidR="00BF4011" w:rsidRPr="000B3B33" w:rsidRDefault="00BF4011" w:rsidP="00EC6645">
            <w:pPr>
              <w:ind w:left="360"/>
              <w:rPr>
                <w:rFonts w:ascii="Calibri" w:hAnsi="Calibri"/>
              </w:rPr>
            </w:pPr>
          </w:p>
          <w:p w14:paraId="63B1FE8E" w14:textId="77777777" w:rsidR="00466E0C" w:rsidRDefault="00466E0C" w:rsidP="00333E75">
            <w:pPr>
              <w:rPr>
                <w:rFonts w:ascii="Calibri" w:hAnsi="Calibri"/>
              </w:rPr>
            </w:pPr>
          </w:p>
          <w:p w14:paraId="3E7F7A62" w14:textId="77777777" w:rsidR="00466E0C" w:rsidRDefault="00466E0C" w:rsidP="00333E75">
            <w:pPr>
              <w:rPr>
                <w:rFonts w:ascii="Calibri" w:hAnsi="Calibri"/>
              </w:rPr>
            </w:pPr>
          </w:p>
          <w:p w14:paraId="3B86D18D" w14:textId="77777777" w:rsidR="00466E0C" w:rsidRDefault="00466E0C" w:rsidP="00333E75">
            <w:pPr>
              <w:rPr>
                <w:rFonts w:ascii="Calibri" w:hAnsi="Calibri"/>
              </w:rPr>
            </w:pPr>
          </w:p>
          <w:p w14:paraId="3E21E0CB" w14:textId="77777777" w:rsidR="00466E0C" w:rsidRDefault="00466E0C" w:rsidP="00333E75">
            <w:pPr>
              <w:rPr>
                <w:rFonts w:ascii="Calibri" w:hAnsi="Calibri"/>
              </w:rPr>
            </w:pPr>
          </w:p>
          <w:p w14:paraId="34B9AC08" w14:textId="1BA4B631" w:rsidR="00466E0C" w:rsidRDefault="001C6AD1" w:rsidP="00C80681">
            <w:pPr>
              <w:jc w:val="center"/>
              <w:rPr>
                <w:rFonts w:ascii="Calibri" w:hAnsi="Calibri"/>
              </w:rPr>
            </w:pPr>
            <w:r>
              <w:rPr>
                <w:rFonts w:ascii="Calibri" w:hAnsi="Calibri"/>
                <w:noProof/>
              </w:rPr>
              <w:drawing>
                <wp:inline distT="0" distB="0" distL="0" distR="0" wp14:anchorId="3E07C35E" wp14:editId="5C6EA45F">
                  <wp:extent cx="5391150" cy="8572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857250"/>
                          </a:xfrm>
                          <a:prstGeom prst="rect">
                            <a:avLst/>
                          </a:prstGeom>
                          <a:noFill/>
                          <a:ln>
                            <a:noFill/>
                          </a:ln>
                        </pic:spPr>
                      </pic:pic>
                    </a:graphicData>
                  </a:graphic>
                </wp:inline>
              </w:drawing>
            </w:r>
          </w:p>
          <w:p w14:paraId="5209720B" w14:textId="77777777" w:rsidR="00466E0C" w:rsidRDefault="00466E0C" w:rsidP="00333E75">
            <w:pPr>
              <w:rPr>
                <w:rFonts w:ascii="Calibri" w:hAnsi="Calibri"/>
              </w:rPr>
            </w:pPr>
          </w:p>
          <w:p w14:paraId="4F68E03E" w14:textId="77777777" w:rsidR="00466E0C" w:rsidRDefault="00466E0C" w:rsidP="00466E0C">
            <w:pPr>
              <w:ind w:left="360"/>
              <w:rPr>
                <w:rFonts w:ascii="Calibri" w:hAnsi="Calibri"/>
              </w:rPr>
            </w:pPr>
            <w:r>
              <w:rPr>
                <w:rFonts w:ascii="Calibri" w:hAnsi="Calibri"/>
                <w:b/>
              </w:rPr>
              <w:t>Fonte:</w:t>
            </w:r>
            <w:r>
              <w:rPr>
                <w:rFonts w:ascii="Calibri" w:hAnsi="Calibri"/>
              </w:rPr>
              <w:t xml:space="preserve"> Recurso próprio.</w:t>
            </w:r>
          </w:p>
          <w:p w14:paraId="056F98F9" w14:textId="77777777" w:rsidR="00466E0C" w:rsidRDefault="00466E0C" w:rsidP="00466E0C">
            <w:pPr>
              <w:ind w:left="360"/>
              <w:rPr>
                <w:rFonts w:ascii="Calibri" w:hAnsi="Calibri"/>
                <w:b/>
                <w:i/>
              </w:rPr>
            </w:pPr>
            <w:r>
              <w:rPr>
                <w:rFonts w:ascii="Calibri" w:hAnsi="Calibri"/>
                <w:b/>
                <w:i/>
              </w:rPr>
              <w:t>(Paleta de cores desenvolvida com o auxílio da ferramenta Figma)</w:t>
            </w:r>
          </w:p>
          <w:p w14:paraId="254C31E5" w14:textId="77777777" w:rsidR="00466E0C" w:rsidRDefault="00466E0C" w:rsidP="00466E0C">
            <w:pPr>
              <w:ind w:left="360"/>
              <w:rPr>
                <w:rFonts w:ascii="Calibri" w:hAnsi="Calibri"/>
                <w:b/>
                <w:i/>
              </w:rPr>
            </w:pPr>
          </w:p>
          <w:p w14:paraId="7722E2D3" w14:textId="77777777" w:rsidR="00466E0C" w:rsidRDefault="00466E0C" w:rsidP="00466E0C">
            <w:pPr>
              <w:ind w:left="360"/>
              <w:rPr>
                <w:rFonts w:ascii="Calibri" w:hAnsi="Calibri"/>
                <w:b/>
              </w:rPr>
            </w:pPr>
            <w:r>
              <w:rPr>
                <w:rFonts w:ascii="Calibri" w:hAnsi="Calibri"/>
                <w:b/>
              </w:rPr>
              <w:t>Identificação do local de uso das cores:</w:t>
            </w:r>
          </w:p>
          <w:p w14:paraId="1064A12E" w14:textId="77777777" w:rsidR="003742D3" w:rsidRDefault="003742D3" w:rsidP="00466E0C">
            <w:pPr>
              <w:ind w:left="360"/>
              <w:rPr>
                <w:rFonts w:ascii="Calibri" w:hAnsi="Calibri"/>
                <w:b/>
              </w:rPr>
            </w:pPr>
          </w:p>
          <w:p w14:paraId="7F88242B" w14:textId="77777777" w:rsidR="003742D3" w:rsidRDefault="003742D3" w:rsidP="00466E0C">
            <w:pPr>
              <w:ind w:left="360"/>
              <w:rPr>
                <w:rFonts w:ascii="Calibri" w:hAnsi="Calibri"/>
                <w:b/>
              </w:rPr>
            </w:pPr>
          </w:p>
          <w:p w14:paraId="24E08A3F" w14:textId="63578AD0" w:rsidR="003742D3" w:rsidRDefault="001C6AD1" w:rsidP="00C80681">
            <w:pPr>
              <w:ind w:left="360"/>
              <w:jc w:val="center"/>
              <w:rPr>
                <w:rFonts w:ascii="Calibri" w:hAnsi="Calibri"/>
                <w:b/>
              </w:rPr>
            </w:pPr>
            <w:r>
              <w:rPr>
                <w:rFonts w:ascii="Calibri" w:hAnsi="Calibri"/>
                <w:b/>
                <w:noProof/>
                <w:lang w:val="en-US"/>
              </w:rPr>
              <w:lastRenderedPageBreak/>
              <w:drawing>
                <wp:inline distT="0" distB="0" distL="0" distR="0" wp14:anchorId="0EC035A7" wp14:editId="60777F32">
                  <wp:extent cx="1800225" cy="7134225"/>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00225" cy="7134225"/>
                          </a:xfrm>
                          <a:prstGeom prst="rect">
                            <a:avLst/>
                          </a:prstGeom>
                          <a:noFill/>
                          <a:ln>
                            <a:noFill/>
                          </a:ln>
                        </pic:spPr>
                      </pic:pic>
                    </a:graphicData>
                  </a:graphic>
                </wp:inline>
              </w:drawing>
            </w:r>
          </w:p>
          <w:p w14:paraId="552459D8" w14:textId="77777777" w:rsidR="00466E0C" w:rsidRDefault="00466E0C" w:rsidP="00333E75">
            <w:pPr>
              <w:rPr>
                <w:rFonts w:ascii="Calibri" w:hAnsi="Calibri"/>
              </w:rPr>
            </w:pPr>
          </w:p>
          <w:p w14:paraId="6E978DD4" w14:textId="77777777" w:rsidR="00BF4011" w:rsidRPr="000B3B33" w:rsidRDefault="00BF4011" w:rsidP="00466E0C">
            <w:pPr>
              <w:rPr>
                <w:rFonts w:ascii="Calibri" w:hAnsi="Calibri"/>
              </w:rPr>
            </w:pPr>
          </w:p>
        </w:tc>
      </w:tr>
      <w:tr w:rsidR="00BF4011" w:rsidRPr="000B3B33" w14:paraId="28BEC76F" w14:textId="77777777" w:rsidTr="00096755">
        <w:tc>
          <w:tcPr>
            <w:tcW w:w="10058" w:type="dxa"/>
            <w:shd w:val="clear" w:color="auto" w:fill="C0C0C0"/>
          </w:tcPr>
          <w:p w14:paraId="0B03B837" w14:textId="77777777" w:rsidR="00BF4011" w:rsidRPr="000B3B33" w:rsidRDefault="00BF4011" w:rsidP="00BF4011">
            <w:pPr>
              <w:ind w:left="360"/>
              <w:jc w:val="center"/>
              <w:rPr>
                <w:rFonts w:ascii="Calibri" w:hAnsi="Calibri"/>
              </w:rPr>
            </w:pPr>
            <w:r w:rsidRPr="000B3B33">
              <w:rPr>
                <w:rFonts w:ascii="Calibri" w:hAnsi="Calibri"/>
                <w:b/>
              </w:rPr>
              <w:lastRenderedPageBreak/>
              <w:t>3.1.4 – PADRÕES DE FUNDO</w:t>
            </w:r>
          </w:p>
        </w:tc>
      </w:tr>
      <w:tr w:rsidR="00BF4011" w:rsidRPr="000B3B33" w14:paraId="1E9A9215" w14:textId="77777777" w:rsidTr="00096755">
        <w:tc>
          <w:tcPr>
            <w:tcW w:w="10058" w:type="dxa"/>
            <w:tcBorders>
              <w:bottom w:val="single" w:sz="4" w:space="0" w:color="auto"/>
            </w:tcBorders>
          </w:tcPr>
          <w:p w14:paraId="39F5C2AB" w14:textId="77777777" w:rsidR="00BF4011" w:rsidRPr="000B3B33" w:rsidRDefault="00BF4011" w:rsidP="00EC6645">
            <w:pPr>
              <w:ind w:left="360"/>
              <w:rPr>
                <w:rFonts w:ascii="Calibri" w:hAnsi="Calibri"/>
              </w:rPr>
            </w:pPr>
          </w:p>
          <w:p w14:paraId="2439EFB1" w14:textId="505A081B" w:rsidR="00BF4011" w:rsidRPr="000B3B33" w:rsidRDefault="001C6AD1" w:rsidP="00897626">
            <w:pPr>
              <w:rPr>
                <w:rFonts w:ascii="Calibri" w:hAnsi="Calibri"/>
              </w:rPr>
            </w:pPr>
            <w:r w:rsidRPr="00E1488E">
              <w:rPr>
                <w:noProof/>
              </w:rPr>
              <w:lastRenderedPageBreak/>
              <w:drawing>
                <wp:inline distT="0" distB="0" distL="0" distR="0" wp14:anchorId="4ADECF87" wp14:editId="350D0A89">
                  <wp:extent cx="1962150" cy="1962150"/>
                  <wp:effectExtent l="0" t="0" r="0" b="0"/>
                  <wp:docPr id="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62150" cy="1962150"/>
                          </a:xfrm>
                          <a:prstGeom prst="rect">
                            <a:avLst/>
                          </a:prstGeom>
                          <a:noFill/>
                          <a:ln>
                            <a:noFill/>
                          </a:ln>
                        </pic:spPr>
                      </pic:pic>
                    </a:graphicData>
                  </a:graphic>
                </wp:inline>
              </w:drawing>
            </w:r>
          </w:p>
          <w:p w14:paraId="5DAD1D69" w14:textId="77777777" w:rsidR="00BF4011" w:rsidRPr="000B3B33" w:rsidRDefault="00BF4011" w:rsidP="00897626">
            <w:pPr>
              <w:shd w:val="clear" w:color="auto" w:fill="D9D9D9"/>
              <w:rPr>
                <w:rFonts w:ascii="Calibri" w:hAnsi="Calibri"/>
              </w:rPr>
            </w:pPr>
          </w:p>
          <w:p w14:paraId="554E2341" w14:textId="77777777" w:rsidR="00BF4011" w:rsidRPr="000B3B33" w:rsidRDefault="00BF4011" w:rsidP="008B21B0">
            <w:pPr>
              <w:shd w:val="clear" w:color="auto" w:fill="C0C0C0"/>
              <w:rPr>
                <w:rFonts w:ascii="Calibri" w:hAnsi="Calibri"/>
                <w:b/>
              </w:rPr>
            </w:pPr>
          </w:p>
          <w:p w14:paraId="31AB53D9" w14:textId="77777777" w:rsidR="00BF4011" w:rsidRPr="00897626" w:rsidRDefault="00BF4011" w:rsidP="00897626">
            <w:pPr>
              <w:rPr>
                <w:rFonts w:ascii="Calibri" w:hAnsi="Calibri"/>
                <w:b/>
              </w:rPr>
            </w:pPr>
          </w:p>
          <w:p w14:paraId="14BC8081" w14:textId="77777777" w:rsidR="00BF4011" w:rsidRPr="000B3B33" w:rsidRDefault="00BF4011" w:rsidP="00EC6645">
            <w:pPr>
              <w:ind w:left="360"/>
              <w:rPr>
                <w:rFonts w:ascii="Calibri" w:hAnsi="Calibri"/>
              </w:rPr>
            </w:pPr>
          </w:p>
        </w:tc>
      </w:tr>
      <w:tr w:rsidR="00BF4011" w:rsidRPr="000B3B33" w14:paraId="5F7C99F8" w14:textId="77777777" w:rsidTr="00096755">
        <w:tc>
          <w:tcPr>
            <w:tcW w:w="10058" w:type="dxa"/>
            <w:tcBorders>
              <w:bottom w:val="single" w:sz="4" w:space="0" w:color="auto"/>
            </w:tcBorders>
            <w:shd w:val="clear" w:color="auto" w:fill="C0C0C0"/>
          </w:tcPr>
          <w:p w14:paraId="2AE2F277" w14:textId="77777777" w:rsidR="00BF4011" w:rsidRPr="000B3B33" w:rsidRDefault="00BF4011" w:rsidP="00BF4011">
            <w:pPr>
              <w:jc w:val="center"/>
              <w:rPr>
                <w:rFonts w:ascii="Calibri" w:hAnsi="Calibri"/>
                <w:b/>
              </w:rPr>
            </w:pPr>
            <w:r w:rsidRPr="000B3B33">
              <w:rPr>
                <w:rFonts w:ascii="Calibri" w:hAnsi="Calibri"/>
                <w:b/>
              </w:rPr>
              <w:lastRenderedPageBreak/>
              <w:t>3.1.5 – TIPOGRAFIA</w:t>
            </w:r>
          </w:p>
        </w:tc>
      </w:tr>
      <w:tr w:rsidR="00BF4011" w:rsidRPr="00466E0C" w14:paraId="5EAF9CDB" w14:textId="77777777" w:rsidTr="00096755">
        <w:tc>
          <w:tcPr>
            <w:tcW w:w="10058" w:type="dxa"/>
            <w:tcBorders>
              <w:bottom w:val="single" w:sz="4" w:space="0" w:color="auto"/>
            </w:tcBorders>
            <w:shd w:val="clear" w:color="auto" w:fill="FFFFFF"/>
          </w:tcPr>
          <w:p w14:paraId="4A2B97A9" w14:textId="77777777" w:rsidR="004D5207" w:rsidRDefault="004D5207" w:rsidP="004D5207">
            <w:pPr>
              <w:shd w:val="clear" w:color="auto" w:fill="D9D9D9"/>
              <w:rPr>
                <w:rFonts w:ascii="Calibri" w:hAnsi="Calibri"/>
                <w:b/>
                <w:lang w:val="en-US"/>
              </w:rPr>
            </w:pPr>
          </w:p>
          <w:p w14:paraId="0565FCB3" w14:textId="77777777" w:rsidR="004D5207" w:rsidRPr="00466E0C" w:rsidRDefault="004D5207" w:rsidP="004D5207">
            <w:pPr>
              <w:shd w:val="clear" w:color="auto" w:fill="D9D9D9"/>
              <w:rPr>
                <w:rFonts w:ascii="Calibri" w:hAnsi="Calibri"/>
              </w:rPr>
            </w:pPr>
            <w:r w:rsidRPr="00466E0C">
              <w:rPr>
                <w:rFonts w:ascii="Calibri" w:hAnsi="Calibri"/>
                <w:b/>
              </w:rPr>
              <w:t>Ubuntu</w:t>
            </w:r>
            <w:r w:rsidRPr="00466E0C">
              <w:rPr>
                <w:rFonts w:ascii="Calibri" w:hAnsi="Calibri"/>
              </w:rPr>
              <w:t xml:space="preserve">, </w:t>
            </w:r>
            <w:r w:rsidR="00466E0C" w:rsidRPr="00466E0C">
              <w:rPr>
                <w:rFonts w:ascii="Calibri" w:hAnsi="Calibri"/>
              </w:rPr>
              <w:t>25px, 35px, 45px, 50p</w:t>
            </w:r>
            <w:r w:rsidR="00466E0C">
              <w:rPr>
                <w:rFonts w:ascii="Calibri" w:hAnsi="Calibri"/>
              </w:rPr>
              <w:t>x</w:t>
            </w:r>
          </w:p>
          <w:p w14:paraId="349C0B63" w14:textId="77777777" w:rsidR="00BF4011" w:rsidRPr="00466E0C" w:rsidRDefault="00BF4011" w:rsidP="004C246E">
            <w:pPr>
              <w:ind w:left="360"/>
              <w:rPr>
                <w:rFonts w:ascii="Calibri" w:hAnsi="Calibri"/>
              </w:rPr>
            </w:pPr>
          </w:p>
          <w:p w14:paraId="616D9CD2" w14:textId="77777777" w:rsidR="00BF4011" w:rsidRPr="00466E0C" w:rsidRDefault="00BF4011" w:rsidP="004C246E">
            <w:pPr>
              <w:rPr>
                <w:rFonts w:ascii="Calibri" w:hAnsi="Calibri"/>
              </w:rPr>
            </w:pPr>
          </w:p>
          <w:p w14:paraId="4526058C" w14:textId="77777777" w:rsidR="00BF4011" w:rsidRPr="00466E0C" w:rsidRDefault="00BF4011" w:rsidP="004C246E">
            <w:pPr>
              <w:rPr>
                <w:rFonts w:ascii="Calibri" w:hAnsi="Calibri"/>
              </w:rPr>
            </w:pPr>
          </w:p>
        </w:tc>
      </w:tr>
      <w:tr w:rsidR="00BF4011" w:rsidRPr="000B3B33" w14:paraId="5A6B582B" w14:textId="77777777" w:rsidTr="00096755">
        <w:tc>
          <w:tcPr>
            <w:tcW w:w="10058" w:type="dxa"/>
            <w:tcBorders>
              <w:bottom w:val="single" w:sz="4" w:space="0" w:color="auto"/>
            </w:tcBorders>
            <w:shd w:val="clear" w:color="auto" w:fill="C0C0C0"/>
          </w:tcPr>
          <w:p w14:paraId="122164F6" w14:textId="77777777" w:rsidR="00897626" w:rsidRPr="00466E0C" w:rsidRDefault="00897626" w:rsidP="009D7E86">
            <w:pPr>
              <w:jc w:val="center"/>
              <w:rPr>
                <w:rFonts w:ascii="Calibri" w:hAnsi="Calibri"/>
                <w:b/>
              </w:rPr>
            </w:pPr>
          </w:p>
          <w:p w14:paraId="262AFE52" w14:textId="77777777" w:rsidR="00BF4011" w:rsidRPr="000B3B33" w:rsidRDefault="00BF4011" w:rsidP="00897626">
            <w:pPr>
              <w:jc w:val="center"/>
              <w:rPr>
                <w:rFonts w:ascii="Calibri" w:hAnsi="Calibri"/>
                <w:b/>
              </w:rPr>
            </w:pPr>
            <w:r w:rsidRPr="000B3B33">
              <w:rPr>
                <w:rFonts w:ascii="Calibri" w:hAnsi="Calibri"/>
                <w:b/>
              </w:rPr>
              <w:t>3.2 - WIREFRAME DA HOME PAGE</w:t>
            </w:r>
          </w:p>
        </w:tc>
      </w:tr>
      <w:tr w:rsidR="00BF4011" w:rsidRPr="000B3B33" w14:paraId="6CE544FA" w14:textId="77777777" w:rsidTr="00096755">
        <w:tc>
          <w:tcPr>
            <w:tcW w:w="10058" w:type="dxa"/>
            <w:tcBorders>
              <w:bottom w:val="single" w:sz="4" w:space="0" w:color="auto"/>
            </w:tcBorders>
          </w:tcPr>
          <w:p w14:paraId="6322554B" w14:textId="77777777" w:rsidR="0074052F" w:rsidRDefault="0074052F" w:rsidP="0074052F">
            <w:pPr>
              <w:shd w:val="clear" w:color="auto" w:fill="D9D9D9"/>
              <w:jc w:val="center"/>
              <w:rPr>
                <w:rFonts w:ascii="Calibri" w:hAnsi="Calibri"/>
              </w:rPr>
            </w:pPr>
          </w:p>
          <w:p w14:paraId="372EF8C3" w14:textId="4B48C050" w:rsidR="00BF4011" w:rsidRDefault="001C6AD1" w:rsidP="0074052F">
            <w:pPr>
              <w:shd w:val="clear" w:color="auto" w:fill="D9D9D9"/>
              <w:jc w:val="center"/>
              <w:rPr>
                <w:rFonts w:ascii="Calibri" w:hAnsi="Calibri"/>
              </w:rPr>
            </w:pPr>
            <w:r>
              <w:rPr>
                <w:rFonts w:ascii="Calibri" w:hAnsi="Calibri"/>
                <w:noProof/>
              </w:rPr>
              <w:lastRenderedPageBreak/>
              <w:drawing>
                <wp:inline distT="0" distB="0" distL="0" distR="0" wp14:anchorId="42FAAFA7" wp14:editId="75369D98">
                  <wp:extent cx="1885950" cy="747712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85950" cy="7477125"/>
                          </a:xfrm>
                          <a:prstGeom prst="rect">
                            <a:avLst/>
                          </a:prstGeom>
                          <a:noFill/>
                          <a:ln>
                            <a:noFill/>
                          </a:ln>
                        </pic:spPr>
                      </pic:pic>
                    </a:graphicData>
                  </a:graphic>
                </wp:inline>
              </w:drawing>
            </w:r>
          </w:p>
          <w:p w14:paraId="200A1481" w14:textId="77777777" w:rsidR="0074052F" w:rsidRDefault="0074052F" w:rsidP="0074052F">
            <w:pPr>
              <w:shd w:val="clear" w:color="auto" w:fill="D9D9D9"/>
              <w:jc w:val="center"/>
              <w:rPr>
                <w:rFonts w:ascii="Calibri" w:hAnsi="Calibri"/>
              </w:rPr>
            </w:pPr>
          </w:p>
          <w:p w14:paraId="3DC14D2A" w14:textId="77777777" w:rsidR="0074052F" w:rsidRPr="000B3B33" w:rsidRDefault="0074052F" w:rsidP="0074052F">
            <w:pPr>
              <w:shd w:val="clear" w:color="auto" w:fill="D9D9D9"/>
              <w:jc w:val="center"/>
              <w:rPr>
                <w:rFonts w:ascii="Calibri" w:hAnsi="Calibri"/>
              </w:rPr>
            </w:pPr>
          </w:p>
          <w:p w14:paraId="3BBA15DB" w14:textId="77777777" w:rsidR="00BF4011" w:rsidRPr="000B3B33" w:rsidRDefault="00BF4011" w:rsidP="005D3F86">
            <w:pPr>
              <w:rPr>
                <w:rFonts w:ascii="Calibri" w:hAnsi="Calibri"/>
              </w:rPr>
            </w:pPr>
          </w:p>
        </w:tc>
      </w:tr>
      <w:tr w:rsidR="00BF4011" w:rsidRPr="000B3B33" w14:paraId="7823E3DB" w14:textId="77777777" w:rsidTr="00096755">
        <w:tc>
          <w:tcPr>
            <w:tcW w:w="10058" w:type="dxa"/>
            <w:tcBorders>
              <w:bottom w:val="single" w:sz="4" w:space="0" w:color="auto"/>
            </w:tcBorders>
            <w:shd w:val="clear" w:color="auto" w:fill="C0C0C0"/>
          </w:tcPr>
          <w:p w14:paraId="32942388" w14:textId="77777777" w:rsidR="00BF4011" w:rsidRPr="000B3B33" w:rsidRDefault="00BF4011" w:rsidP="009C0306">
            <w:pPr>
              <w:ind w:left="360"/>
              <w:jc w:val="center"/>
              <w:rPr>
                <w:rFonts w:ascii="Calibri" w:hAnsi="Calibri"/>
              </w:rPr>
            </w:pPr>
            <w:r w:rsidRPr="000B3B33">
              <w:rPr>
                <w:rFonts w:ascii="Calibri" w:hAnsi="Calibri"/>
                <w:b/>
              </w:rPr>
              <w:lastRenderedPageBreak/>
              <w:t>3.6 - WIREFRAME DAS DEMAIS PÁGINAS</w:t>
            </w:r>
          </w:p>
        </w:tc>
      </w:tr>
    </w:tbl>
    <w:p w14:paraId="13E94564" w14:textId="77777777" w:rsidR="00096755" w:rsidRDefault="00096755">
      <w:r>
        <w:br w:type="page"/>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6"/>
      </w:tblGrid>
      <w:tr w:rsidR="00BF4011" w:rsidRPr="000B3B33" w14:paraId="18640D34" w14:textId="77777777" w:rsidTr="00B47462">
        <w:tc>
          <w:tcPr>
            <w:tcW w:w="10456" w:type="dxa"/>
            <w:tcBorders>
              <w:bottom w:val="single" w:sz="4" w:space="0" w:color="auto"/>
            </w:tcBorders>
          </w:tcPr>
          <w:p w14:paraId="7717D87A" w14:textId="77777777" w:rsidR="00BF4011" w:rsidRPr="000B3B33" w:rsidRDefault="00BF4011" w:rsidP="00724FE1">
            <w:pPr>
              <w:rPr>
                <w:rFonts w:ascii="Calibri" w:hAnsi="Calibri"/>
              </w:rPr>
            </w:pPr>
          </w:p>
          <w:p w14:paraId="68D8C7A3" w14:textId="77777777" w:rsidR="00096755" w:rsidRPr="00096755" w:rsidRDefault="00096755" w:rsidP="00096755">
            <w:pPr>
              <w:rPr>
                <w:rFonts w:ascii="Calibri" w:hAnsi="Calibri"/>
                <w:b/>
                <w:bCs/>
                <w:sz w:val="32"/>
                <w:szCs w:val="32"/>
              </w:rPr>
            </w:pPr>
            <w:r w:rsidRPr="00096755">
              <w:rPr>
                <w:rFonts w:ascii="Calibri" w:hAnsi="Calibri"/>
                <w:b/>
                <w:bCs/>
                <w:sz w:val="32"/>
                <w:szCs w:val="32"/>
              </w:rPr>
              <w:t>Página de Serviços</w:t>
            </w:r>
          </w:p>
          <w:p w14:paraId="5F6FBA37" w14:textId="77777777" w:rsidR="00096755" w:rsidRDefault="00096755" w:rsidP="00096755">
            <w:pPr>
              <w:rPr>
                <w:rFonts w:ascii="Calibri" w:hAnsi="Calibri"/>
              </w:rPr>
            </w:pPr>
          </w:p>
          <w:p w14:paraId="5C47AF70" w14:textId="75EAAE43" w:rsidR="00BF4011" w:rsidRDefault="001C6AD1" w:rsidP="00096755">
            <w:pPr>
              <w:rPr>
                <w:rFonts w:ascii="Calibri" w:hAnsi="Calibri"/>
              </w:rPr>
            </w:pPr>
            <w:r>
              <w:rPr>
                <w:rFonts w:ascii="Calibri" w:hAnsi="Calibri"/>
                <w:noProof/>
              </w:rPr>
              <w:drawing>
                <wp:inline distT="0" distB="0" distL="0" distR="0" wp14:anchorId="263181F8" wp14:editId="124B82EE">
                  <wp:extent cx="5391150" cy="359092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45224543" w14:textId="77777777" w:rsidR="00096755" w:rsidRDefault="00096755" w:rsidP="00096755">
            <w:pPr>
              <w:rPr>
                <w:rFonts w:ascii="Calibri" w:hAnsi="Calibri"/>
              </w:rPr>
            </w:pPr>
          </w:p>
          <w:p w14:paraId="4EC7F28E" w14:textId="77777777" w:rsidR="00096755" w:rsidRDefault="00096755" w:rsidP="00096755">
            <w:pPr>
              <w:rPr>
                <w:rFonts w:ascii="Calibri" w:hAnsi="Calibri"/>
                <w:b/>
                <w:bCs/>
                <w:sz w:val="32"/>
                <w:szCs w:val="32"/>
              </w:rPr>
            </w:pPr>
          </w:p>
          <w:p w14:paraId="67B11BE8" w14:textId="77777777" w:rsidR="00096755" w:rsidRDefault="00096755" w:rsidP="00096755">
            <w:pPr>
              <w:rPr>
                <w:rFonts w:ascii="Calibri" w:hAnsi="Calibri"/>
                <w:b/>
                <w:bCs/>
                <w:sz w:val="32"/>
                <w:szCs w:val="32"/>
              </w:rPr>
            </w:pPr>
          </w:p>
          <w:p w14:paraId="108889D2" w14:textId="77777777" w:rsidR="00096755" w:rsidRDefault="00096755" w:rsidP="00096755">
            <w:pPr>
              <w:rPr>
                <w:rFonts w:ascii="Calibri" w:hAnsi="Calibri"/>
                <w:b/>
                <w:bCs/>
                <w:sz w:val="32"/>
                <w:szCs w:val="32"/>
              </w:rPr>
            </w:pPr>
          </w:p>
          <w:p w14:paraId="611BFE66" w14:textId="77777777" w:rsidR="00096755" w:rsidRDefault="00096755" w:rsidP="00096755">
            <w:pPr>
              <w:rPr>
                <w:rFonts w:ascii="Calibri" w:hAnsi="Calibri"/>
                <w:b/>
                <w:bCs/>
                <w:sz w:val="32"/>
                <w:szCs w:val="32"/>
              </w:rPr>
            </w:pPr>
          </w:p>
          <w:p w14:paraId="09FB8957" w14:textId="77777777" w:rsidR="00096755" w:rsidRDefault="00096755" w:rsidP="00096755">
            <w:pPr>
              <w:rPr>
                <w:rFonts w:ascii="Calibri" w:hAnsi="Calibri"/>
                <w:b/>
                <w:bCs/>
                <w:sz w:val="32"/>
                <w:szCs w:val="32"/>
              </w:rPr>
            </w:pPr>
          </w:p>
          <w:p w14:paraId="11D092DE" w14:textId="77777777" w:rsidR="00096755" w:rsidRDefault="00096755" w:rsidP="00096755">
            <w:pPr>
              <w:rPr>
                <w:rFonts w:ascii="Calibri" w:hAnsi="Calibri"/>
                <w:b/>
                <w:bCs/>
                <w:sz w:val="32"/>
                <w:szCs w:val="32"/>
              </w:rPr>
            </w:pPr>
          </w:p>
          <w:p w14:paraId="099F1456" w14:textId="77777777" w:rsidR="00096755" w:rsidRDefault="00096755" w:rsidP="00096755">
            <w:pPr>
              <w:rPr>
                <w:rFonts w:ascii="Calibri" w:hAnsi="Calibri"/>
                <w:b/>
                <w:bCs/>
                <w:sz w:val="32"/>
                <w:szCs w:val="32"/>
              </w:rPr>
            </w:pPr>
          </w:p>
          <w:p w14:paraId="36DBD7DF" w14:textId="77777777" w:rsidR="00096755" w:rsidRDefault="00096755" w:rsidP="00096755">
            <w:pPr>
              <w:rPr>
                <w:rFonts w:ascii="Calibri" w:hAnsi="Calibri"/>
                <w:b/>
                <w:bCs/>
                <w:sz w:val="32"/>
                <w:szCs w:val="32"/>
              </w:rPr>
            </w:pPr>
          </w:p>
          <w:p w14:paraId="2AF55B6E" w14:textId="77777777" w:rsidR="00096755" w:rsidRDefault="00096755" w:rsidP="00096755">
            <w:pPr>
              <w:rPr>
                <w:rFonts w:ascii="Calibri" w:hAnsi="Calibri"/>
                <w:b/>
                <w:bCs/>
                <w:sz w:val="32"/>
                <w:szCs w:val="32"/>
              </w:rPr>
            </w:pPr>
          </w:p>
          <w:p w14:paraId="21C16780" w14:textId="77777777" w:rsidR="00096755" w:rsidRDefault="00096755" w:rsidP="00096755">
            <w:pPr>
              <w:rPr>
                <w:rFonts w:ascii="Calibri" w:hAnsi="Calibri"/>
                <w:b/>
                <w:bCs/>
                <w:sz w:val="32"/>
                <w:szCs w:val="32"/>
              </w:rPr>
            </w:pPr>
          </w:p>
          <w:p w14:paraId="13AC597E" w14:textId="77777777" w:rsidR="00096755" w:rsidRDefault="00096755" w:rsidP="00096755">
            <w:pPr>
              <w:rPr>
                <w:rFonts w:ascii="Calibri" w:hAnsi="Calibri"/>
                <w:b/>
                <w:bCs/>
                <w:sz w:val="32"/>
                <w:szCs w:val="32"/>
              </w:rPr>
            </w:pPr>
          </w:p>
          <w:p w14:paraId="55F1EEE5" w14:textId="77777777" w:rsidR="00096755" w:rsidRDefault="00096755" w:rsidP="00096755">
            <w:pPr>
              <w:rPr>
                <w:rFonts w:ascii="Calibri" w:hAnsi="Calibri"/>
                <w:b/>
                <w:bCs/>
                <w:sz w:val="32"/>
                <w:szCs w:val="32"/>
              </w:rPr>
            </w:pPr>
          </w:p>
          <w:p w14:paraId="3D66A2E7" w14:textId="77777777" w:rsidR="00096755" w:rsidRDefault="00096755" w:rsidP="00096755">
            <w:pPr>
              <w:rPr>
                <w:rFonts w:ascii="Calibri" w:hAnsi="Calibri"/>
                <w:b/>
                <w:bCs/>
                <w:sz w:val="32"/>
                <w:szCs w:val="32"/>
              </w:rPr>
            </w:pPr>
          </w:p>
          <w:p w14:paraId="25845E59" w14:textId="77777777" w:rsidR="00096755" w:rsidRDefault="00096755" w:rsidP="00096755">
            <w:pPr>
              <w:rPr>
                <w:rFonts w:ascii="Calibri" w:hAnsi="Calibri"/>
                <w:b/>
                <w:bCs/>
                <w:sz w:val="32"/>
                <w:szCs w:val="32"/>
              </w:rPr>
            </w:pPr>
          </w:p>
          <w:p w14:paraId="3B320155" w14:textId="77777777" w:rsidR="009B614F" w:rsidRDefault="009B614F" w:rsidP="00096755">
            <w:pPr>
              <w:rPr>
                <w:rFonts w:ascii="Calibri" w:hAnsi="Calibri"/>
                <w:b/>
                <w:bCs/>
                <w:sz w:val="32"/>
                <w:szCs w:val="32"/>
              </w:rPr>
            </w:pPr>
          </w:p>
          <w:p w14:paraId="625BDB2A" w14:textId="77777777" w:rsidR="009B614F" w:rsidRDefault="009B614F" w:rsidP="00096755">
            <w:pPr>
              <w:rPr>
                <w:rFonts w:ascii="Calibri" w:hAnsi="Calibri"/>
                <w:b/>
                <w:bCs/>
                <w:sz w:val="32"/>
                <w:szCs w:val="32"/>
              </w:rPr>
            </w:pPr>
          </w:p>
          <w:p w14:paraId="383CD5A9" w14:textId="77777777" w:rsidR="009B614F" w:rsidRDefault="009B614F" w:rsidP="00096755">
            <w:pPr>
              <w:rPr>
                <w:rFonts w:ascii="Calibri" w:hAnsi="Calibri"/>
                <w:b/>
                <w:bCs/>
                <w:sz w:val="32"/>
                <w:szCs w:val="32"/>
              </w:rPr>
            </w:pPr>
          </w:p>
          <w:p w14:paraId="1D2AF68B" w14:textId="77777777" w:rsidR="009B614F" w:rsidRDefault="009B614F" w:rsidP="00096755">
            <w:pPr>
              <w:rPr>
                <w:rFonts w:ascii="Calibri" w:hAnsi="Calibri"/>
                <w:b/>
                <w:bCs/>
                <w:sz w:val="32"/>
                <w:szCs w:val="32"/>
              </w:rPr>
            </w:pPr>
          </w:p>
          <w:p w14:paraId="62243B6B" w14:textId="10DD8459" w:rsidR="00096755" w:rsidRDefault="00096755" w:rsidP="00096755">
            <w:pPr>
              <w:rPr>
                <w:rFonts w:ascii="Calibri" w:hAnsi="Calibri"/>
                <w:b/>
                <w:bCs/>
                <w:sz w:val="32"/>
                <w:szCs w:val="32"/>
              </w:rPr>
            </w:pPr>
            <w:r>
              <w:rPr>
                <w:rFonts w:ascii="Calibri" w:hAnsi="Calibri"/>
                <w:b/>
                <w:bCs/>
                <w:sz w:val="32"/>
                <w:szCs w:val="32"/>
              </w:rPr>
              <w:lastRenderedPageBreak/>
              <w:t>Sobre</w:t>
            </w:r>
          </w:p>
          <w:p w14:paraId="230875D4" w14:textId="0B8BE2F5" w:rsidR="00096755" w:rsidRDefault="00096755" w:rsidP="00096755">
            <w:pPr>
              <w:rPr>
                <w:rFonts w:ascii="Calibri" w:hAnsi="Calibri"/>
                <w:b/>
                <w:bCs/>
                <w:sz w:val="32"/>
                <w:szCs w:val="32"/>
              </w:rPr>
            </w:pPr>
            <w:r>
              <w:rPr>
                <w:rFonts w:ascii="Calibri" w:hAnsi="Calibri"/>
                <w:b/>
                <w:bCs/>
                <w:sz w:val="32"/>
                <w:szCs w:val="32"/>
              </w:rPr>
              <w:t xml:space="preserve"> </w:t>
            </w:r>
            <w:r w:rsidR="009B614F">
              <w:rPr>
                <w:rFonts w:ascii="Calibri" w:hAnsi="Calibri"/>
                <w:b/>
                <w:bCs/>
                <w:noProof/>
                <w:sz w:val="32"/>
                <w:szCs w:val="32"/>
              </w:rPr>
              <w:drawing>
                <wp:inline distT="0" distB="0" distL="0" distR="0" wp14:anchorId="675F7B04" wp14:editId="418A0256">
                  <wp:extent cx="5093780" cy="850013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95503" cy="8503010"/>
                          </a:xfrm>
                          <a:prstGeom prst="rect">
                            <a:avLst/>
                          </a:prstGeom>
                          <a:noFill/>
                          <a:ln>
                            <a:noFill/>
                          </a:ln>
                        </pic:spPr>
                      </pic:pic>
                    </a:graphicData>
                  </a:graphic>
                </wp:inline>
              </w:drawing>
            </w:r>
          </w:p>
          <w:p w14:paraId="169D0675" w14:textId="77777777" w:rsidR="00096755" w:rsidRDefault="00096755" w:rsidP="00096755">
            <w:pPr>
              <w:rPr>
                <w:rFonts w:ascii="Calibri" w:hAnsi="Calibri"/>
                <w:b/>
                <w:bCs/>
                <w:sz w:val="32"/>
                <w:szCs w:val="32"/>
              </w:rPr>
            </w:pPr>
          </w:p>
          <w:p w14:paraId="781CBFF7" w14:textId="77777777" w:rsidR="00096755" w:rsidRDefault="00096755" w:rsidP="00096755">
            <w:pPr>
              <w:rPr>
                <w:rFonts w:ascii="Calibri" w:hAnsi="Calibri"/>
                <w:b/>
                <w:bCs/>
                <w:sz w:val="32"/>
                <w:szCs w:val="32"/>
              </w:rPr>
            </w:pPr>
            <w:r>
              <w:rPr>
                <w:rFonts w:ascii="Calibri" w:hAnsi="Calibri"/>
                <w:b/>
                <w:bCs/>
                <w:sz w:val="32"/>
                <w:szCs w:val="32"/>
              </w:rPr>
              <w:t>FAQ</w:t>
            </w:r>
          </w:p>
          <w:p w14:paraId="01FD5E3F" w14:textId="77777777" w:rsidR="00096755" w:rsidRPr="00096755" w:rsidRDefault="00096755" w:rsidP="00096755">
            <w:pPr>
              <w:rPr>
                <w:rFonts w:ascii="Calibri" w:hAnsi="Calibri"/>
                <w:b/>
                <w:bCs/>
                <w:sz w:val="32"/>
                <w:szCs w:val="32"/>
              </w:rPr>
            </w:pPr>
          </w:p>
          <w:p w14:paraId="70153F92" w14:textId="05BC84C2" w:rsidR="00096755" w:rsidRPr="00096755" w:rsidRDefault="009B614F" w:rsidP="00096755">
            <w:pPr>
              <w:rPr>
                <w:rFonts w:ascii="Calibri" w:hAnsi="Calibri"/>
                <w:b/>
                <w:bCs/>
                <w:sz w:val="32"/>
                <w:szCs w:val="32"/>
              </w:rPr>
            </w:pPr>
            <w:r>
              <w:rPr>
                <w:rFonts w:ascii="Calibri" w:hAnsi="Calibri"/>
                <w:b/>
                <w:bCs/>
                <w:noProof/>
                <w:sz w:val="32"/>
                <w:szCs w:val="32"/>
              </w:rPr>
              <w:drawing>
                <wp:inline distT="0" distB="0" distL="0" distR="0" wp14:anchorId="26F6916E" wp14:editId="2527DFAC">
                  <wp:extent cx="6635115" cy="5486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35115" cy="5486400"/>
                          </a:xfrm>
                          <a:prstGeom prst="rect">
                            <a:avLst/>
                          </a:prstGeom>
                          <a:noFill/>
                          <a:ln>
                            <a:noFill/>
                          </a:ln>
                        </pic:spPr>
                      </pic:pic>
                    </a:graphicData>
                  </a:graphic>
                </wp:inline>
              </w:drawing>
            </w:r>
          </w:p>
          <w:p w14:paraId="7A34B614" w14:textId="77777777" w:rsidR="00096755" w:rsidRDefault="00096755" w:rsidP="00096755">
            <w:pPr>
              <w:rPr>
                <w:rFonts w:ascii="Calibri" w:hAnsi="Calibri"/>
              </w:rPr>
            </w:pPr>
          </w:p>
          <w:p w14:paraId="533A1FB7" w14:textId="77777777" w:rsidR="00897626" w:rsidRDefault="00897626" w:rsidP="00897626">
            <w:pPr>
              <w:jc w:val="center"/>
              <w:rPr>
                <w:rFonts w:ascii="Calibri" w:hAnsi="Calibri"/>
              </w:rPr>
            </w:pPr>
          </w:p>
          <w:p w14:paraId="77DF9275" w14:textId="77777777" w:rsidR="00096755" w:rsidRDefault="00096755" w:rsidP="00897626">
            <w:pPr>
              <w:jc w:val="center"/>
              <w:rPr>
                <w:rFonts w:ascii="Calibri" w:hAnsi="Calibri"/>
              </w:rPr>
            </w:pPr>
          </w:p>
          <w:p w14:paraId="570290AF" w14:textId="77777777" w:rsidR="00096755" w:rsidRDefault="00096755" w:rsidP="00897626">
            <w:pPr>
              <w:jc w:val="center"/>
              <w:rPr>
                <w:rFonts w:ascii="Calibri" w:hAnsi="Calibri"/>
              </w:rPr>
            </w:pPr>
          </w:p>
          <w:p w14:paraId="18755EEC" w14:textId="77777777" w:rsidR="00096755" w:rsidRDefault="00096755" w:rsidP="00897626">
            <w:pPr>
              <w:jc w:val="center"/>
              <w:rPr>
                <w:rFonts w:ascii="Calibri" w:hAnsi="Calibri"/>
              </w:rPr>
            </w:pPr>
          </w:p>
          <w:p w14:paraId="69C732F0" w14:textId="77777777" w:rsidR="00096755" w:rsidRDefault="00096755" w:rsidP="00897626">
            <w:pPr>
              <w:jc w:val="center"/>
              <w:rPr>
                <w:rFonts w:ascii="Calibri" w:hAnsi="Calibri"/>
              </w:rPr>
            </w:pPr>
          </w:p>
          <w:p w14:paraId="19FA0BAA" w14:textId="77777777" w:rsidR="00096755" w:rsidRDefault="00096755" w:rsidP="00897626">
            <w:pPr>
              <w:jc w:val="center"/>
              <w:rPr>
                <w:rFonts w:ascii="Calibri" w:hAnsi="Calibri"/>
              </w:rPr>
            </w:pPr>
          </w:p>
          <w:p w14:paraId="289E3082" w14:textId="77777777" w:rsidR="00096755" w:rsidRDefault="00096755" w:rsidP="00897626">
            <w:pPr>
              <w:jc w:val="center"/>
              <w:rPr>
                <w:rFonts w:ascii="Calibri" w:hAnsi="Calibri"/>
              </w:rPr>
            </w:pPr>
          </w:p>
          <w:p w14:paraId="57B7A419" w14:textId="77777777" w:rsidR="00096755" w:rsidRDefault="00096755" w:rsidP="00897626">
            <w:pPr>
              <w:jc w:val="center"/>
              <w:rPr>
                <w:rFonts w:ascii="Calibri" w:hAnsi="Calibri"/>
              </w:rPr>
            </w:pPr>
          </w:p>
          <w:p w14:paraId="3B1F27C0" w14:textId="77777777" w:rsidR="00096755" w:rsidRDefault="00096755" w:rsidP="00897626">
            <w:pPr>
              <w:jc w:val="center"/>
              <w:rPr>
                <w:rFonts w:ascii="Calibri" w:hAnsi="Calibri"/>
              </w:rPr>
            </w:pPr>
          </w:p>
          <w:p w14:paraId="3544D455" w14:textId="77777777" w:rsidR="00096755" w:rsidRDefault="00096755" w:rsidP="00897626">
            <w:pPr>
              <w:jc w:val="center"/>
              <w:rPr>
                <w:rFonts w:ascii="Calibri" w:hAnsi="Calibri"/>
              </w:rPr>
            </w:pPr>
          </w:p>
          <w:p w14:paraId="2C9283B7" w14:textId="77777777" w:rsidR="00096755" w:rsidRDefault="00096755" w:rsidP="00897626">
            <w:pPr>
              <w:jc w:val="center"/>
              <w:rPr>
                <w:rFonts w:ascii="Calibri" w:hAnsi="Calibri"/>
              </w:rPr>
            </w:pPr>
          </w:p>
          <w:p w14:paraId="0BD3DE39" w14:textId="77777777" w:rsidR="00096755" w:rsidRDefault="00096755" w:rsidP="00897626">
            <w:pPr>
              <w:jc w:val="center"/>
              <w:rPr>
                <w:rFonts w:ascii="Calibri" w:hAnsi="Calibri"/>
              </w:rPr>
            </w:pPr>
          </w:p>
          <w:p w14:paraId="5A00E2E8" w14:textId="77777777" w:rsidR="00096755" w:rsidRDefault="00096755" w:rsidP="00897626">
            <w:pPr>
              <w:jc w:val="center"/>
              <w:rPr>
                <w:rFonts w:ascii="Calibri" w:hAnsi="Calibri"/>
              </w:rPr>
            </w:pPr>
          </w:p>
          <w:p w14:paraId="6F0DD2F1" w14:textId="77777777" w:rsidR="00096755" w:rsidRDefault="00096755" w:rsidP="00897626">
            <w:pPr>
              <w:jc w:val="center"/>
              <w:rPr>
                <w:rFonts w:ascii="Calibri" w:hAnsi="Calibri"/>
              </w:rPr>
            </w:pPr>
          </w:p>
          <w:p w14:paraId="0581A562" w14:textId="77777777" w:rsidR="00096755" w:rsidRDefault="00096755" w:rsidP="00096755">
            <w:pPr>
              <w:rPr>
                <w:rFonts w:ascii="Calibri" w:hAnsi="Calibri"/>
              </w:rPr>
            </w:pPr>
            <w:r>
              <w:rPr>
                <w:rFonts w:ascii="Calibri" w:hAnsi="Calibri"/>
                <w:b/>
                <w:bCs/>
                <w:sz w:val="32"/>
                <w:szCs w:val="32"/>
              </w:rPr>
              <w:t>Galeria de Produtos</w:t>
            </w:r>
          </w:p>
          <w:p w14:paraId="59B25593" w14:textId="77777777" w:rsidR="00096755" w:rsidRDefault="00096755" w:rsidP="00096755">
            <w:pPr>
              <w:rPr>
                <w:rFonts w:ascii="Calibri" w:hAnsi="Calibri"/>
              </w:rPr>
            </w:pPr>
          </w:p>
          <w:p w14:paraId="2989D25A" w14:textId="77777777" w:rsidR="00096755" w:rsidRDefault="00096755" w:rsidP="00096755">
            <w:pPr>
              <w:rPr>
                <w:rFonts w:ascii="Calibri" w:hAnsi="Calibri"/>
              </w:rPr>
            </w:pPr>
          </w:p>
          <w:p w14:paraId="27579A64" w14:textId="6076BAE5" w:rsidR="00096755" w:rsidRDefault="001C6AD1" w:rsidP="00096755">
            <w:pPr>
              <w:rPr>
                <w:rFonts w:ascii="Calibri" w:hAnsi="Calibri"/>
              </w:rPr>
            </w:pPr>
            <w:r>
              <w:rPr>
                <w:rFonts w:ascii="Calibri" w:hAnsi="Calibri"/>
                <w:noProof/>
              </w:rPr>
              <w:drawing>
                <wp:inline distT="0" distB="0" distL="0" distR="0" wp14:anchorId="60CC5AD6" wp14:editId="2DD1B0C1">
                  <wp:extent cx="5391150" cy="359092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66CAC40B" w14:textId="77777777" w:rsidR="00096755" w:rsidRDefault="00096755" w:rsidP="00096755">
            <w:pPr>
              <w:rPr>
                <w:rFonts w:ascii="Calibri" w:hAnsi="Calibri"/>
              </w:rPr>
            </w:pPr>
          </w:p>
          <w:p w14:paraId="0BCFD269" w14:textId="77777777" w:rsidR="00096755" w:rsidRDefault="00096755" w:rsidP="00096755">
            <w:pPr>
              <w:rPr>
                <w:rFonts w:ascii="Calibri" w:hAnsi="Calibri"/>
              </w:rPr>
            </w:pPr>
          </w:p>
          <w:p w14:paraId="3EC7B5A6" w14:textId="77777777" w:rsidR="00096755" w:rsidRDefault="00096755" w:rsidP="00096755">
            <w:pPr>
              <w:rPr>
                <w:rFonts w:ascii="Calibri" w:hAnsi="Calibri"/>
              </w:rPr>
            </w:pPr>
          </w:p>
          <w:p w14:paraId="0E90814B" w14:textId="77777777" w:rsidR="00096755" w:rsidRDefault="00096755" w:rsidP="00096755">
            <w:pPr>
              <w:rPr>
                <w:rFonts w:ascii="Calibri" w:hAnsi="Calibri"/>
              </w:rPr>
            </w:pPr>
          </w:p>
          <w:p w14:paraId="58BCC182" w14:textId="77777777" w:rsidR="00096755" w:rsidRDefault="00096755" w:rsidP="00096755">
            <w:pPr>
              <w:rPr>
                <w:rFonts w:ascii="Calibri" w:hAnsi="Calibri"/>
              </w:rPr>
            </w:pPr>
          </w:p>
          <w:p w14:paraId="5C5878F5" w14:textId="77777777" w:rsidR="00096755" w:rsidRDefault="00096755" w:rsidP="00096755">
            <w:pPr>
              <w:rPr>
                <w:rFonts w:ascii="Calibri" w:hAnsi="Calibri"/>
              </w:rPr>
            </w:pPr>
          </w:p>
          <w:p w14:paraId="49253BF3" w14:textId="77777777" w:rsidR="00096755" w:rsidRDefault="00096755" w:rsidP="00096755">
            <w:pPr>
              <w:rPr>
                <w:rFonts w:ascii="Calibri" w:hAnsi="Calibri"/>
              </w:rPr>
            </w:pPr>
          </w:p>
          <w:p w14:paraId="3479B72A" w14:textId="77777777" w:rsidR="00096755" w:rsidRDefault="00096755" w:rsidP="00096755">
            <w:pPr>
              <w:rPr>
                <w:rFonts w:ascii="Calibri" w:hAnsi="Calibri"/>
              </w:rPr>
            </w:pPr>
          </w:p>
          <w:p w14:paraId="3C749096" w14:textId="77777777" w:rsidR="00096755" w:rsidRDefault="00096755" w:rsidP="00096755">
            <w:pPr>
              <w:rPr>
                <w:rFonts w:ascii="Calibri" w:hAnsi="Calibri"/>
              </w:rPr>
            </w:pPr>
          </w:p>
          <w:p w14:paraId="5EDBAB86" w14:textId="77777777" w:rsidR="00096755" w:rsidRDefault="00096755" w:rsidP="00096755">
            <w:pPr>
              <w:rPr>
                <w:rFonts w:ascii="Calibri" w:hAnsi="Calibri"/>
              </w:rPr>
            </w:pPr>
          </w:p>
          <w:p w14:paraId="2C501623" w14:textId="77777777" w:rsidR="00096755" w:rsidRDefault="00096755" w:rsidP="00096755">
            <w:pPr>
              <w:rPr>
                <w:rFonts w:ascii="Calibri" w:hAnsi="Calibri"/>
              </w:rPr>
            </w:pPr>
          </w:p>
          <w:p w14:paraId="176E0A1E" w14:textId="77777777" w:rsidR="00096755" w:rsidRDefault="00096755" w:rsidP="00096755">
            <w:pPr>
              <w:rPr>
                <w:rFonts w:ascii="Calibri" w:hAnsi="Calibri"/>
              </w:rPr>
            </w:pPr>
          </w:p>
          <w:p w14:paraId="7386ECB9" w14:textId="77777777" w:rsidR="00096755" w:rsidRDefault="00096755" w:rsidP="00096755">
            <w:pPr>
              <w:rPr>
                <w:rFonts w:ascii="Calibri" w:hAnsi="Calibri"/>
              </w:rPr>
            </w:pPr>
          </w:p>
          <w:p w14:paraId="1A346E85" w14:textId="77777777" w:rsidR="00096755" w:rsidRDefault="00096755" w:rsidP="00096755">
            <w:pPr>
              <w:rPr>
                <w:rFonts w:ascii="Calibri" w:hAnsi="Calibri"/>
              </w:rPr>
            </w:pPr>
          </w:p>
          <w:p w14:paraId="68809ACA" w14:textId="77777777" w:rsidR="00096755" w:rsidRDefault="00096755" w:rsidP="00096755">
            <w:pPr>
              <w:rPr>
                <w:rFonts w:ascii="Calibri" w:hAnsi="Calibri"/>
              </w:rPr>
            </w:pPr>
          </w:p>
          <w:p w14:paraId="28BF133F" w14:textId="77777777" w:rsidR="00096755" w:rsidRDefault="00096755" w:rsidP="00096755">
            <w:pPr>
              <w:rPr>
                <w:rFonts w:ascii="Calibri" w:hAnsi="Calibri"/>
              </w:rPr>
            </w:pPr>
          </w:p>
          <w:p w14:paraId="455225E3" w14:textId="77777777" w:rsidR="00096755" w:rsidRDefault="00096755" w:rsidP="00096755">
            <w:pPr>
              <w:rPr>
                <w:rFonts w:ascii="Calibri" w:hAnsi="Calibri"/>
              </w:rPr>
            </w:pPr>
          </w:p>
          <w:p w14:paraId="7B8452AC" w14:textId="77777777" w:rsidR="00096755" w:rsidRDefault="00096755" w:rsidP="00096755">
            <w:pPr>
              <w:rPr>
                <w:rFonts w:ascii="Calibri" w:hAnsi="Calibri"/>
              </w:rPr>
            </w:pPr>
          </w:p>
          <w:p w14:paraId="1E648F31" w14:textId="77777777" w:rsidR="00096755" w:rsidRDefault="00096755" w:rsidP="00096755">
            <w:pPr>
              <w:rPr>
                <w:rFonts w:ascii="Calibri" w:hAnsi="Calibri"/>
              </w:rPr>
            </w:pPr>
          </w:p>
          <w:p w14:paraId="12D60446" w14:textId="77777777" w:rsidR="00096755" w:rsidRDefault="00096755" w:rsidP="00096755">
            <w:pPr>
              <w:rPr>
                <w:rFonts w:ascii="Calibri" w:hAnsi="Calibri"/>
              </w:rPr>
            </w:pPr>
          </w:p>
          <w:p w14:paraId="376EB11F" w14:textId="77777777" w:rsidR="00096755" w:rsidRDefault="00096755" w:rsidP="00096755">
            <w:pPr>
              <w:rPr>
                <w:rFonts w:ascii="Calibri" w:hAnsi="Calibri"/>
              </w:rPr>
            </w:pPr>
          </w:p>
          <w:p w14:paraId="2C8DB4E0" w14:textId="77777777" w:rsidR="00096755" w:rsidRDefault="00096755" w:rsidP="00096755">
            <w:pPr>
              <w:rPr>
                <w:rFonts w:ascii="Calibri" w:hAnsi="Calibri"/>
              </w:rPr>
            </w:pPr>
          </w:p>
          <w:p w14:paraId="5360BB35" w14:textId="77777777" w:rsidR="00096755" w:rsidRDefault="00096755" w:rsidP="00096755">
            <w:pPr>
              <w:rPr>
                <w:rFonts w:ascii="Calibri" w:hAnsi="Calibri"/>
              </w:rPr>
            </w:pPr>
          </w:p>
          <w:p w14:paraId="40FAC52F" w14:textId="77777777" w:rsidR="00096755" w:rsidRDefault="00096755" w:rsidP="00096755">
            <w:pPr>
              <w:rPr>
                <w:rFonts w:ascii="Calibri" w:hAnsi="Calibri"/>
              </w:rPr>
            </w:pPr>
            <w:r>
              <w:rPr>
                <w:rFonts w:ascii="Calibri" w:hAnsi="Calibri"/>
                <w:b/>
                <w:bCs/>
                <w:sz w:val="32"/>
                <w:szCs w:val="32"/>
              </w:rPr>
              <w:lastRenderedPageBreak/>
              <w:t>Culinária Pet</w:t>
            </w:r>
          </w:p>
          <w:p w14:paraId="6F6B693F" w14:textId="77777777" w:rsidR="00096755" w:rsidRDefault="00096755" w:rsidP="00096755">
            <w:pPr>
              <w:rPr>
                <w:rFonts w:ascii="Calibri" w:hAnsi="Calibri"/>
              </w:rPr>
            </w:pPr>
          </w:p>
          <w:p w14:paraId="06B1998A" w14:textId="572F52FB" w:rsidR="00096755" w:rsidRDefault="001C6AD1" w:rsidP="00096755">
            <w:pPr>
              <w:rPr>
                <w:rFonts w:ascii="Calibri" w:hAnsi="Calibri"/>
              </w:rPr>
            </w:pPr>
            <w:r>
              <w:rPr>
                <w:rFonts w:ascii="Calibri" w:hAnsi="Calibri"/>
                <w:noProof/>
              </w:rPr>
              <w:drawing>
                <wp:inline distT="0" distB="0" distL="0" distR="0" wp14:anchorId="66F75E55" wp14:editId="7DCA5BC3">
                  <wp:extent cx="5400675" cy="7172325"/>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675" cy="7172325"/>
                          </a:xfrm>
                          <a:prstGeom prst="rect">
                            <a:avLst/>
                          </a:prstGeom>
                          <a:noFill/>
                          <a:ln>
                            <a:noFill/>
                          </a:ln>
                        </pic:spPr>
                      </pic:pic>
                    </a:graphicData>
                  </a:graphic>
                </wp:inline>
              </w:drawing>
            </w:r>
          </w:p>
          <w:p w14:paraId="665BFC27" w14:textId="77777777" w:rsidR="00096755" w:rsidRDefault="00096755" w:rsidP="00096755">
            <w:pPr>
              <w:rPr>
                <w:rFonts w:ascii="Calibri" w:hAnsi="Calibri"/>
              </w:rPr>
            </w:pPr>
          </w:p>
          <w:p w14:paraId="71E546C5" w14:textId="77777777" w:rsidR="00096755" w:rsidRDefault="00096755" w:rsidP="00096755">
            <w:pPr>
              <w:rPr>
                <w:rFonts w:ascii="Calibri" w:hAnsi="Calibri"/>
              </w:rPr>
            </w:pPr>
          </w:p>
          <w:p w14:paraId="03D8F545" w14:textId="77777777" w:rsidR="00096755" w:rsidRDefault="00096755" w:rsidP="00096755">
            <w:pPr>
              <w:rPr>
                <w:rFonts w:ascii="Calibri" w:hAnsi="Calibri"/>
              </w:rPr>
            </w:pPr>
          </w:p>
          <w:p w14:paraId="35461BBA" w14:textId="77777777" w:rsidR="00096755" w:rsidRDefault="00096755" w:rsidP="00096755">
            <w:pPr>
              <w:rPr>
                <w:rFonts w:ascii="Calibri" w:hAnsi="Calibri"/>
              </w:rPr>
            </w:pPr>
          </w:p>
          <w:p w14:paraId="5DA2893B" w14:textId="77777777" w:rsidR="00096755" w:rsidRDefault="00096755" w:rsidP="00096755">
            <w:pPr>
              <w:rPr>
                <w:rFonts w:ascii="Calibri" w:hAnsi="Calibri"/>
              </w:rPr>
            </w:pPr>
          </w:p>
          <w:p w14:paraId="53575146" w14:textId="77777777" w:rsidR="009B614F" w:rsidRDefault="009B614F" w:rsidP="00096755">
            <w:pPr>
              <w:rPr>
                <w:rFonts w:ascii="Calibri" w:hAnsi="Calibri"/>
                <w:b/>
                <w:bCs/>
                <w:sz w:val="32"/>
                <w:szCs w:val="32"/>
              </w:rPr>
            </w:pPr>
          </w:p>
          <w:p w14:paraId="3F779465" w14:textId="0E4A4C21" w:rsidR="00096755" w:rsidRDefault="00096755" w:rsidP="00096755">
            <w:pPr>
              <w:rPr>
                <w:rFonts w:ascii="Calibri" w:hAnsi="Calibri"/>
              </w:rPr>
            </w:pPr>
            <w:r>
              <w:rPr>
                <w:rFonts w:ascii="Calibri" w:hAnsi="Calibri"/>
                <w:b/>
                <w:bCs/>
                <w:sz w:val="32"/>
                <w:szCs w:val="32"/>
              </w:rPr>
              <w:lastRenderedPageBreak/>
              <w:t>Trabalho Voluntário</w:t>
            </w:r>
          </w:p>
          <w:p w14:paraId="6984B91C" w14:textId="77777777" w:rsidR="00096755" w:rsidRDefault="00096755" w:rsidP="00096755">
            <w:pPr>
              <w:rPr>
                <w:rFonts w:ascii="Calibri" w:hAnsi="Calibri"/>
              </w:rPr>
            </w:pPr>
          </w:p>
          <w:p w14:paraId="23BE5FE2" w14:textId="77777777" w:rsidR="00096755" w:rsidRDefault="00096755" w:rsidP="00096755">
            <w:pPr>
              <w:rPr>
                <w:rFonts w:ascii="Calibri" w:hAnsi="Calibri"/>
              </w:rPr>
            </w:pPr>
          </w:p>
          <w:p w14:paraId="59712C7A" w14:textId="4015863E" w:rsidR="00096755" w:rsidRDefault="001C6AD1" w:rsidP="00096755">
            <w:pPr>
              <w:rPr>
                <w:rFonts w:ascii="Calibri" w:hAnsi="Calibri"/>
              </w:rPr>
            </w:pPr>
            <w:r>
              <w:rPr>
                <w:rFonts w:ascii="Calibri" w:hAnsi="Calibri"/>
                <w:noProof/>
              </w:rPr>
              <w:drawing>
                <wp:inline distT="0" distB="0" distL="0" distR="0" wp14:anchorId="3AEABDEB" wp14:editId="59918E86">
                  <wp:extent cx="2819400" cy="596265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19400" cy="5962650"/>
                          </a:xfrm>
                          <a:prstGeom prst="rect">
                            <a:avLst/>
                          </a:prstGeom>
                          <a:noFill/>
                          <a:ln>
                            <a:noFill/>
                          </a:ln>
                        </pic:spPr>
                      </pic:pic>
                    </a:graphicData>
                  </a:graphic>
                </wp:inline>
              </w:drawing>
            </w:r>
          </w:p>
          <w:p w14:paraId="65C43A2E" w14:textId="77777777" w:rsidR="00096755" w:rsidRDefault="00096755" w:rsidP="00096755">
            <w:pPr>
              <w:rPr>
                <w:rFonts w:ascii="Calibri" w:hAnsi="Calibri"/>
              </w:rPr>
            </w:pPr>
          </w:p>
          <w:p w14:paraId="33F8EC33" w14:textId="77777777" w:rsidR="00096755" w:rsidRDefault="00096755" w:rsidP="00096755">
            <w:pPr>
              <w:rPr>
                <w:rFonts w:ascii="Calibri" w:hAnsi="Calibri"/>
              </w:rPr>
            </w:pPr>
          </w:p>
          <w:p w14:paraId="6F8A332C" w14:textId="77777777" w:rsidR="00096755" w:rsidRDefault="00096755" w:rsidP="00096755">
            <w:pPr>
              <w:rPr>
                <w:rFonts w:ascii="Calibri" w:hAnsi="Calibri"/>
              </w:rPr>
            </w:pPr>
          </w:p>
          <w:p w14:paraId="23DA063D" w14:textId="77777777" w:rsidR="00096755" w:rsidRDefault="00096755" w:rsidP="00096755">
            <w:pPr>
              <w:rPr>
                <w:rFonts w:ascii="Calibri" w:hAnsi="Calibri"/>
              </w:rPr>
            </w:pPr>
          </w:p>
          <w:p w14:paraId="7E2E1152" w14:textId="77777777" w:rsidR="00096755" w:rsidRDefault="00096755" w:rsidP="00096755">
            <w:pPr>
              <w:rPr>
                <w:rFonts w:ascii="Calibri" w:hAnsi="Calibri"/>
              </w:rPr>
            </w:pPr>
          </w:p>
          <w:p w14:paraId="485B7BB6" w14:textId="77777777" w:rsidR="00096755" w:rsidRDefault="00096755" w:rsidP="00096755">
            <w:pPr>
              <w:rPr>
                <w:rFonts w:ascii="Calibri" w:hAnsi="Calibri"/>
              </w:rPr>
            </w:pPr>
          </w:p>
          <w:p w14:paraId="78A5D7F2" w14:textId="77777777" w:rsidR="00096755" w:rsidRDefault="00096755" w:rsidP="00096755">
            <w:pPr>
              <w:rPr>
                <w:rFonts w:ascii="Calibri" w:hAnsi="Calibri"/>
              </w:rPr>
            </w:pPr>
          </w:p>
          <w:p w14:paraId="0D5A4F29" w14:textId="77777777" w:rsidR="00096755" w:rsidRDefault="00096755" w:rsidP="00096755">
            <w:pPr>
              <w:rPr>
                <w:rFonts w:ascii="Calibri" w:hAnsi="Calibri"/>
              </w:rPr>
            </w:pPr>
          </w:p>
          <w:p w14:paraId="5C9B8F44" w14:textId="77777777" w:rsidR="00096755" w:rsidRDefault="00096755" w:rsidP="00096755">
            <w:pPr>
              <w:rPr>
                <w:rFonts w:ascii="Calibri" w:hAnsi="Calibri"/>
              </w:rPr>
            </w:pPr>
          </w:p>
          <w:p w14:paraId="3F7E153D" w14:textId="77777777" w:rsidR="009B614F" w:rsidRDefault="009B614F" w:rsidP="00096755">
            <w:pPr>
              <w:rPr>
                <w:rFonts w:ascii="Calibri" w:hAnsi="Calibri"/>
                <w:b/>
                <w:bCs/>
                <w:sz w:val="32"/>
                <w:szCs w:val="32"/>
              </w:rPr>
            </w:pPr>
          </w:p>
          <w:p w14:paraId="4ED924B5" w14:textId="77777777" w:rsidR="009B614F" w:rsidRDefault="009B614F" w:rsidP="00096755">
            <w:pPr>
              <w:rPr>
                <w:rFonts w:ascii="Calibri" w:hAnsi="Calibri"/>
                <w:b/>
                <w:bCs/>
                <w:sz w:val="32"/>
                <w:szCs w:val="32"/>
              </w:rPr>
            </w:pPr>
          </w:p>
          <w:p w14:paraId="56D40675" w14:textId="630195B5" w:rsidR="00096755" w:rsidRDefault="00096755" w:rsidP="00096755">
            <w:pPr>
              <w:rPr>
                <w:rFonts w:ascii="Calibri" w:hAnsi="Calibri"/>
              </w:rPr>
            </w:pPr>
            <w:r>
              <w:rPr>
                <w:rFonts w:ascii="Calibri" w:hAnsi="Calibri"/>
                <w:b/>
                <w:bCs/>
                <w:sz w:val="32"/>
                <w:szCs w:val="32"/>
              </w:rPr>
              <w:lastRenderedPageBreak/>
              <w:t>Blog</w:t>
            </w:r>
          </w:p>
          <w:p w14:paraId="1F089FC8" w14:textId="77777777" w:rsidR="00096755" w:rsidRDefault="00096755" w:rsidP="00096755">
            <w:pPr>
              <w:rPr>
                <w:rFonts w:ascii="Calibri" w:hAnsi="Calibri"/>
              </w:rPr>
            </w:pPr>
          </w:p>
          <w:p w14:paraId="28E67700" w14:textId="10CD5360" w:rsidR="00096755" w:rsidRDefault="001C6AD1" w:rsidP="00096755">
            <w:pPr>
              <w:rPr>
                <w:rFonts w:ascii="Calibri" w:hAnsi="Calibri"/>
              </w:rPr>
            </w:pPr>
            <w:r>
              <w:rPr>
                <w:rFonts w:ascii="Calibri" w:hAnsi="Calibri"/>
                <w:noProof/>
              </w:rPr>
              <w:drawing>
                <wp:inline distT="0" distB="0" distL="0" distR="0" wp14:anchorId="5A84AE72" wp14:editId="2AC98A59">
                  <wp:extent cx="5391150" cy="3590925"/>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2C700F72" w14:textId="77777777" w:rsidR="00096755" w:rsidRDefault="00096755" w:rsidP="00096755">
            <w:pPr>
              <w:rPr>
                <w:rFonts w:ascii="Calibri" w:hAnsi="Calibri"/>
              </w:rPr>
            </w:pPr>
          </w:p>
          <w:p w14:paraId="620D5716" w14:textId="2227BE26" w:rsidR="00096755" w:rsidRDefault="001C6AD1" w:rsidP="00096755">
            <w:pPr>
              <w:rPr>
                <w:rFonts w:ascii="Calibri" w:hAnsi="Calibri"/>
              </w:rPr>
            </w:pPr>
            <w:r>
              <w:rPr>
                <w:rFonts w:ascii="Calibri" w:hAnsi="Calibri"/>
                <w:noProof/>
              </w:rPr>
              <w:drawing>
                <wp:inline distT="0" distB="0" distL="0" distR="0" wp14:anchorId="2F252F98" wp14:editId="78D1C2B6">
                  <wp:extent cx="5391150" cy="3590925"/>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34D2DC8E" w14:textId="77777777" w:rsidR="00897626" w:rsidRPr="000B3B33" w:rsidRDefault="00897626" w:rsidP="00897626">
            <w:pPr>
              <w:jc w:val="center"/>
              <w:rPr>
                <w:rFonts w:ascii="Calibri" w:hAnsi="Calibri"/>
              </w:rPr>
            </w:pPr>
          </w:p>
        </w:tc>
      </w:tr>
    </w:tbl>
    <w:p w14:paraId="79353669" w14:textId="77777777" w:rsidR="008B060A" w:rsidRPr="000B3B33" w:rsidRDefault="008B060A">
      <w:pPr>
        <w:rPr>
          <w:rFonts w:ascii="Calibri" w:hAnsi="Calibri"/>
          <w:b/>
        </w:rPr>
      </w:pPr>
    </w:p>
    <w:p w14:paraId="09754106" w14:textId="77777777" w:rsidR="008B060A" w:rsidRPr="000B3B33" w:rsidRDefault="008B060A">
      <w:pPr>
        <w:rPr>
          <w:rFonts w:ascii="Calibri" w:hAnsi="Calibri"/>
          <w:b/>
        </w:rPr>
      </w:pPr>
    </w:p>
    <w:sectPr w:rsidR="008B060A" w:rsidRPr="000B3B33" w:rsidSect="0043427D">
      <w:headerReference w:type="default" r:id="rId124"/>
      <w:footerReference w:type="default" r:id="rId12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1A66C3" w14:textId="77777777" w:rsidR="00610C0B" w:rsidRDefault="00610C0B">
      <w:r>
        <w:separator/>
      </w:r>
    </w:p>
  </w:endnote>
  <w:endnote w:type="continuationSeparator" w:id="0">
    <w:p w14:paraId="3AC7B488" w14:textId="77777777" w:rsidR="00610C0B" w:rsidRDefault="00610C0B">
      <w:r>
        <w:continuationSeparator/>
      </w:r>
    </w:p>
  </w:endnote>
  <w:endnote w:type="continuationNotice" w:id="1">
    <w:p w14:paraId="4786E677" w14:textId="77777777" w:rsidR="00610C0B" w:rsidRDefault="00610C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8344B" w14:textId="77777777" w:rsidR="00734EB3" w:rsidRDefault="00734EB3">
    <w:pPr>
      <w:pStyle w:val="Rodap"/>
      <w:pBdr>
        <w:top w:val="single" w:sz="4" w:space="1" w:color="auto"/>
      </w:pBdr>
      <w:jc w:val="center"/>
      <w:rPr>
        <w:rFonts w:ascii="Tahoma" w:hAnsi="Tahoma" w:cs="Tahoma"/>
        <w:sz w:val="18"/>
        <w:szCs w:val="18"/>
      </w:rPr>
    </w:pPr>
    <w:r>
      <w:rPr>
        <w:rFonts w:ascii="Tahoma" w:hAnsi="Tahoma" w:cs="Tahoma"/>
        <w:sz w:val="18"/>
        <w:szCs w:val="18"/>
      </w:rPr>
      <w:t xml:space="preserve">Documento de Projeto versão 3.1 – Prof. Carlos Majer – </w:t>
    </w:r>
    <w:hyperlink r:id="rId1" w:history="1">
      <w:r w:rsidRPr="007C61CC">
        <w:rPr>
          <w:rStyle w:val="Hyperlink"/>
          <w:rFonts w:ascii="Tahoma" w:hAnsi="Tahoma" w:cs="Tahoma"/>
          <w:sz w:val="18"/>
          <w:szCs w:val="18"/>
        </w:rPr>
        <w:t>contato@carlosmajer.com.br</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DD8174" w14:textId="77777777" w:rsidR="00610C0B" w:rsidRDefault="00610C0B">
      <w:r>
        <w:separator/>
      </w:r>
    </w:p>
  </w:footnote>
  <w:footnote w:type="continuationSeparator" w:id="0">
    <w:p w14:paraId="12D81537" w14:textId="77777777" w:rsidR="00610C0B" w:rsidRDefault="00610C0B">
      <w:r>
        <w:continuationSeparator/>
      </w:r>
    </w:p>
  </w:footnote>
  <w:footnote w:type="continuationNotice" w:id="1">
    <w:p w14:paraId="0B280A00" w14:textId="77777777" w:rsidR="00610C0B" w:rsidRDefault="00610C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4"/>
      <w:gridCol w:w="1758"/>
      <w:gridCol w:w="1758"/>
      <w:gridCol w:w="1758"/>
      <w:gridCol w:w="1758"/>
    </w:tblGrid>
    <w:tr w:rsidR="00734EB3" w14:paraId="7103355B" w14:textId="77777777" w:rsidTr="00530694">
      <w:trPr>
        <w:cantSplit/>
      </w:trPr>
      <w:tc>
        <w:tcPr>
          <w:tcW w:w="2574" w:type="dxa"/>
          <w:vMerge w:val="restart"/>
        </w:tcPr>
        <w:p w14:paraId="3877EBC4" w14:textId="22255A9F" w:rsidR="00734EB3" w:rsidRDefault="00734EB3" w:rsidP="00530694">
          <w:pPr>
            <w:pStyle w:val="Cabealho"/>
          </w:pPr>
          <w:r>
            <w:rPr>
              <w:noProof/>
            </w:rPr>
            <w:drawing>
              <wp:inline distT="0" distB="0" distL="0" distR="0" wp14:anchorId="5E5CC4EF" wp14:editId="5EEC166E">
                <wp:extent cx="1419225" cy="552450"/>
                <wp:effectExtent l="0" t="0" r="0" b="0"/>
                <wp:docPr id="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9225" cy="552450"/>
                        </a:xfrm>
                        <a:prstGeom prst="rect">
                          <a:avLst/>
                        </a:prstGeom>
                        <a:noFill/>
                        <a:ln>
                          <a:noFill/>
                        </a:ln>
                      </pic:spPr>
                    </pic:pic>
                  </a:graphicData>
                </a:graphic>
              </wp:inline>
            </w:drawing>
          </w:r>
        </w:p>
      </w:tc>
      <w:tc>
        <w:tcPr>
          <w:tcW w:w="7032" w:type="dxa"/>
          <w:gridSpan w:val="4"/>
          <w:shd w:val="clear" w:color="auto" w:fill="CCCCCC"/>
        </w:tcPr>
        <w:p w14:paraId="6B9C94BE" w14:textId="77777777" w:rsidR="00734EB3" w:rsidRDefault="00734EB3" w:rsidP="00530694">
          <w:pPr>
            <w:pStyle w:val="Cabealho"/>
            <w:jc w:val="center"/>
            <w:rPr>
              <w:rFonts w:ascii="Tahoma" w:hAnsi="Tahoma" w:cs="Tahoma"/>
            </w:rPr>
          </w:pPr>
          <w:r>
            <w:rPr>
              <w:rFonts w:ascii="Tahoma" w:hAnsi="Tahoma" w:cs="Tahoma"/>
            </w:rPr>
            <w:t>TADS</w:t>
          </w:r>
        </w:p>
      </w:tc>
    </w:tr>
    <w:tr w:rsidR="00734EB3" w14:paraId="44238C18" w14:textId="77777777" w:rsidTr="00530694">
      <w:trPr>
        <w:cantSplit/>
        <w:trHeight w:val="236"/>
      </w:trPr>
      <w:tc>
        <w:tcPr>
          <w:tcW w:w="2574" w:type="dxa"/>
          <w:vMerge/>
        </w:tcPr>
        <w:p w14:paraId="2322D979" w14:textId="77777777" w:rsidR="00734EB3" w:rsidRDefault="00734EB3" w:rsidP="00530694">
          <w:pPr>
            <w:pStyle w:val="Cabealho"/>
          </w:pPr>
        </w:p>
      </w:tc>
      <w:tc>
        <w:tcPr>
          <w:tcW w:w="7032" w:type="dxa"/>
          <w:gridSpan w:val="4"/>
        </w:tcPr>
        <w:p w14:paraId="0AFDC2B7" w14:textId="77777777" w:rsidR="00734EB3" w:rsidRDefault="00734EB3" w:rsidP="00530694">
          <w:pPr>
            <w:pStyle w:val="Cabealho"/>
            <w:jc w:val="center"/>
            <w:rPr>
              <w:rFonts w:ascii="Tahoma" w:hAnsi="Tahoma" w:cs="Tahoma"/>
            </w:rPr>
          </w:pPr>
          <w:r>
            <w:rPr>
              <w:rFonts w:ascii="Tahoma" w:hAnsi="Tahoma" w:cs="Tahoma"/>
            </w:rPr>
            <w:t>Documento de Descrição do Projeto</w:t>
          </w:r>
        </w:p>
      </w:tc>
    </w:tr>
    <w:tr w:rsidR="00734EB3" w14:paraId="06B4046B" w14:textId="77777777" w:rsidTr="00530694">
      <w:trPr>
        <w:cantSplit/>
        <w:trHeight w:val="236"/>
      </w:trPr>
      <w:tc>
        <w:tcPr>
          <w:tcW w:w="2574" w:type="dxa"/>
          <w:vMerge/>
        </w:tcPr>
        <w:p w14:paraId="22C2559A" w14:textId="77777777" w:rsidR="00734EB3" w:rsidRDefault="00734EB3" w:rsidP="00530694">
          <w:pPr>
            <w:pStyle w:val="Cabealho"/>
          </w:pPr>
        </w:p>
      </w:tc>
      <w:tc>
        <w:tcPr>
          <w:tcW w:w="1758" w:type="dxa"/>
          <w:shd w:val="clear" w:color="auto" w:fill="D9D9D9"/>
        </w:tcPr>
        <w:p w14:paraId="145AC978" w14:textId="77777777" w:rsidR="00734EB3" w:rsidRDefault="00734EB3" w:rsidP="00530694">
          <w:pPr>
            <w:pStyle w:val="Cabealho"/>
            <w:jc w:val="center"/>
            <w:rPr>
              <w:rFonts w:ascii="Tahoma" w:hAnsi="Tahoma" w:cs="Tahoma"/>
            </w:rPr>
          </w:pPr>
          <w:r>
            <w:rPr>
              <w:rFonts w:ascii="Tahoma" w:hAnsi="Tahoma" w:cs="Tahoma"/>
            </w:rPr>
            <w:t>Versão</w:t>
          </w:r>
        </w:p>
      </w:tc>
      <w:tc>
        <w:tcPr>
          <w:tcW w:w="1758" w:type="dxa"/>
        </w:tcPr>
        <w:p w14:paraId="79EFAFDF" w14:textId="77777777" w:rsidR="00734EB3" w:rsidRDefault="00734EB3" w:rsidP="00530694">
          <w:pPr>
            <w:pStyle w:val="Cabealho"/>
            <w:jc w:val="center"/>
            <w:rPr>
              <w:rFonts w:ascii="Tahoma" w:hAnsi="Tahoma" w:cs="Tahoma"/>
            </w:rPr>
          </w:pPr>
        </w:p>
      </w:tc>
      <w:tc>
        <w:tcPr>
          <w:tcW w:w="1758" w:type="dxa"/>
          <w:shd w:val="clear" w:color="auto" w:fill="D9D9D9"/>
        </w:tcPr>
        <w:p w14:paraId="7B3AEF73" w14:textId="77777777" w:rsidR="00734EB3" w:rsidRDefault="00734EB3" w:rsidP="00530694">
          <w:pPr>
            <w:pStyle w:val="Cabealho"/>
            <w:jc w:val="center"/>
            <w:rPr>
              <w:rFonts w:ascii="Tahoma" w:hAnsi="Tahoma" w:cs="Tahoma"/>
            </w:rPr>
          </w:pPr>
          <w:r>
            <w:rPr>
              <w:rFonts w:ascii="Tahoma" w:hAnsi="Tahoma" w:cs="Tahoma"/>
            </w:rPr>
            <w:t>Liberado em</w:t>
          </w:r>
        </w:p>
      </w:tc>
      <w:tc>
        <w:tcPr>
          <w:tcW w:w="1758" w:type="dxa"/>
        </w:tcPr>
        <w:p w14:paraId="1F010F48" w14:textId="77777777" w:rsidR="00734EB3" w:rsidRDefault="00734EB3" w:rsidP="00530694">
          <w:pPr>
            <w:pStyle w:val="Cabealho"/>
            <w:jc w:val="center"/>
            <w:rPr>
              <w:rFonts w:ascii="Tahoma" w:hAnsi="Tahoma" w:cs="Tahoma"/>
            </w:rPr>
          </w:pPr>
        </w:p>
      </w:tc>
    </w:tr>
  </w:tbl>
  <w:p w14:paraId="431A2662" w14:textId="77777777" w:rsidR="00734EB3" w:rsidRDefault="00734EB3" w:rsidP="0009114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19B6E1B6"/>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243E25AB"/>
    <w:multiLevelType w:val="hybridMultilevel"/>
    <w:tmpl w:val="931E4F0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35EF4357"/>
    <w:multiLevelType w:val="hybridMultilevel"/>
    <w:tmpl w:val="9EF4678C"/>
    <w:lvl w:ilvl="0" w:tplc="FB0ECD58">
      <w:start w:val="1"/>
      <w:numFmt w:val="decimal"/>
      <w:lvlText w:val="%1."/>
      <w:lvlJc w:val="left"/>
      <w:pPr>
        <w:tabs>
          <w:tab w:val="num" w:pos="720"/>
        </w:tabs>
        <w:ind w:left="720" w:hanging="360"/>
      </w:pPr>
      <w:rPr>
        <w:rFonts w:hint="default"/>
      </w:rPr>
    </w:lvl>
    <w:lvl w:ilvl="1" w:tplc="404867E0">
      <w:numFmt w:val="none"/>
      <w:lvlText w:val=""/>
      <w:lvlJc w:val="left"/>
      <w:pPr>
        <w:tabs>
          <w:tab w:val="num" w:pos="360"/>
        </w:tabs>
      </w:pPr>
    </w:lvl>
    <w:lvl w:ilvl="2" w:tplc="8B9C4C46">
      <w:numFmt w:val="none"/>
      <w:lvlText w:val=""/>
      <w:lvlJc w:val="left"/>
      <w:pPr>
        <w:tabs>
          <w:tab w:val="num" w:pos="360"/>
        </w:tabs>
      </w:pPr>
    </w:lvl>
    <w:lvl w:ilvl="3" w:tplc="AFE6A298">
      <w:numFmt w:val="none"/>
      <w:lvlText w:val=""/>
      <w:lvlJc w:val="left"/>
      <w:pPr>
        <w:tabs>
          <w:tab w:val="num" w:pos="360"/>
        </w:tabs>
      </w:pPr>
    </w:lvl>
    <w:lvl w:ilvl="4" w:tplc="116EFA2A">
      <w:numFmt w:val="none"/>
      <w:lvlText w:val=""/>
      <w:lvlJc w:val="left"/>
      <w:pPr>
        <w:tabs>
          <w:tab w:val="num" w:pos="360"/>
        </w:tabs>
      </w:pPr>
    </w:lvl>
    <w:lvl w:ilvl="5" w:tplc="B71637E8">
      <w:numFmt w:val="none"/>
      <w:lvlText w:val=""/>
      <w:lvlJc w:val="left"/>
      <w:pPr>
        <w:tabs>
          <w:tab w:val="num" w:pos="360"/>
        </w:tabs>
      </w:pPr>
    </w:lvl>
    <w:lvl w:ilvl="6" w:tplc="3F040BD4">
      <w:numFmt w:val="none"/>
      <w:lvlText w:val=""/>
      <w:lvlJc w:val="left"/>
      <w:pPr>
        <w:tabs>
          <w:tab w:val="num" w:pos="360"/>
        </w:tabs>
      </w:pPr>
    </w:lvl>
    <w:lvl w:ilvl="7" w:tplc="0B4827C8">
      <w:numFmt w:val="none"/>
      <w:lvlText w:val=""/>
      <w:lvlJc w:val="left"/>
      <w:pPr>
        <w:tabs>
          <w:tab w:val="num" w:pos="360"/>
        </w:tabs>
      </w:pPr>
    </w:lvl>
    <w:lvl w:ilvl="8" w:tplc="85103208">
      <w:numFmt w:val="none"/>
      <w:lvlText w:val=""/>
      <w:lvlJc w:val="left"/>
      <w:pPr>
        <w:tabs>
          <w:tab w:val="num" w:pos="360"/>
        </w:tabs>
      </w:pPr>
    </w:lvl>
  </w:abstractNum>
  <w:abstractNum w:abstractNumId="3" w15:restartNumberingAfterBreak="0">
    <w:nsid w:val="4CE52863"/>
    <w:multiLevelType w:val="hybridMultilevel"/>
    <w:tmpl w:val="52C24056"/>
    <w:lvl w:ilvl="0" w:tplc="0416000B">
      <w:start w:val="1"/>
      <w:numFmt w:val="bullet"/>
      <w:lvlText w:val=""/>
      <w:lvlJc w:val="left"/>
      <w:pPr>
        <w:tabs>
          <w:tab w:val="num" w:pos="720"/>
        </w:tabs>
        <w:ind w:left="720" w:hanging="360"/>
      </w:pPr>
      <w:rPr>
        <w:rFonts w:ascii="Wingdings" w:hAnsi="Wingdings"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6FA13E81"/>
    <w:multiLevelType w:val="hybridMultilevel"/>
    <w:tmpl w:val="F2F41436"/>
    <w:lvl w:ilvl="0" w:tplc="0416000B">
      <w:start w:val="407"/>
      <w:numFmt w:val="bullet"/>
      <w:lvlText w:val=""/>
      <w:lvlJc w:val="left"/>
      <w:pPr>
        <w:tabs>
          <w:tab w:val="num" w:pos="720"/>
        </w:tabs>
        <w:ind w:left="720" w:hanging="360"/>
      </w:pPr>
      <w:rPr>
        <w:rFonts w:ascii="Wingdings" w:eastAsia="Times New Roman" w:hAnsi="Wingdings" w:cs="Times New Roman"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AMIRES SILVA SARAIVA ROCHA">
    <w15:presenceInfo w15:providerId="None" w15:userId="THAMIRES SILVA SARAIVA ROC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9E2"/>
    <w:rsid w:val="00014A64"/>
    <w:rsid w:val="00014AD3"/>
    <w:rsid w:val="00016308"/>
    <w:rsid w:val="000221EB"/>
    <w:rsid w:val="00030D0E"/>
    <w:rsid w:val="00035434"/>
    <w:rsid w:val="0009114F"/>
    <w:rsid w:val="00096755"/>
    <w:rsid w:val="000A0481"/>
    <w:rsid w:val="000B3B33"/>
    <w:rsid w:val="000B6093"/>
    <w:rsid w:val="001056DF"/>
    <w:rsid w:val="00125837"/>
    <w:rsid w:val="00126DA4"/>
    <w:rsid w:val="00135C9E"/>
    <w:rsid w:val="0016596E"/>
    <w:rsid w:val="00167851"/>
    <w:rsid w:val="001678A3"/>
    <w:rsid w:val="001856AE"/>
    <w:rsid w:val="001B666C"/>
    <w:rsid w:val="001B7DBA"/>
    <w:rsid w:val="001C04ED"/>
    <w:rsid w:val="001C6AD1"/>
    <w:rsid w:val="001D6445"/>
    <w:rsid w:val="001F1059"/>
    <w:rsid w:val="00201F5E"/>
    <w:rsid w:val="00210BD1"/>
    <w:rsid w:val="00223735"/>
    <w:rsid w:val="0022780A"/>
    <w:rsid w:val="00257249"/>
    <w:rsid w:val="002642F4"/>
    <w:rsid w:val="00267682"/>
    <w:rsid w:val="00272CDA"/>
    <w:rsid w:val="002B59B3"/>
    <w:rsid w:val="002C6300"/>
    <w:rsid w:val="002D0C26"/>
    <w:rsid w:val="002D0C2B"/>
    <w:rsid w:val="002D704C"/>
    <w:rsid w:val="00310245"/>
    <w:rsid w:val="00323787"/>
    <w:rsid w:val="003277A5"/>
    <w:rsid w:val="00331335"/>
    <w:rsid w:val="00333E75"/>
    <w:rsid w:val="003605B5"/>
    <w:rsid w:val="003627CA"/>
    <w:rsid w:val="0037161A"/>
    <w:rsid w:val="003742D3"/>
    <w:rsid w:val="00384FA4"/>
    <w:rsid w:val="00387F6F"/>
    <w:rsid w:val="003926B8"/>
    <w:rsid w:val="003A0D61"/>
    <w:rsid w:val="003A3287"/>
    <w:rsid w:val="003B3349"/>
    <w:rsid w:val="003B48B4"/>
    <w:rsid w:val="003B6763"/>
    <w:rsid w:val="0043427D"/>
    <w:rsid w:val="00466E0C"/>
    <w:rsid w:val="00471B6D"/>
    <w:rsid w:val="00476899"/>
    <w:rsid w:val="00490CEB"/>
    <w:rsid w:val="00491C01"/>
    <w:rsid w:val="004945DB"/>
    <w:rsid w:val="004B6C48"/>
    <w:rsid w:val="004C246E"/>
    <w:rsid w:val="004C2F69"/>
    <w:rsid w:val="004D5207"/>
    <w:rsid w:val="004F251B"/>
    <w:rsid w:val="004F5F03"/>
    <w:rsid w:val="00514500"/>
    <w:rsid w:val="00521CE3"/>
    <w:rsid w:val="00530694"/>
    <w:rsid w:val="00542592"/>
    <w:rsid w:val="00546FA5"/>
    <w:rsid w:val="00550285"/>
    <w:rsid w:val="005502A6"/>
    <w:rsid w:val="0056270A"/>
    <w:rsid w:val="005672D7"/>
    <w:rsid w:val="00585CEA"/>
    <w:rsid w:val="00591B57"/>
    <w:rsid w:val="00591C24"/>
    <w:rsid w:val="00593B5D"/>
    <w:rsid w:val="00595A90"/>
    <w:rsid w:val="005A2D8C"/>
    <w:rsid w:val="005A4E79"/>
    <w:rsid w:val="005C552D"/>
    <w:rsid w:val="005C6C4A"/>
    <w:rsid w:val="005D2EBA"/>
    <w:rsid w:val="005D3F86"/>
    <w:rsid w:val="005D5BC7"/>
    <w:rsid w:val="005E0B97"/>
    <w:rsid w:val="005E475F"/>
    <w:rsid w:val="00606083"/>
    <w:rsid w:val="00606089"/>
    <w:rsid w:val="00610C0B"/>
    <w:rsid w:val="00612E41"/>
    <w:rsid w:val="00625DF8"/>
    <w:rsid w:val="00651F18"/>
    <w:rsid w:val="00694C6D"/>
    <w:rsid w:val="00697E19"/>
    <w:rsid w:val="006B5138"/>
    <w:rsid w:val="006B6765"/>
    <w:rsid w:val="006C5AA4"/>
    <w:rsid w:val="006C6D99"/>
    <w:rsid w:val="006E1082"/>
    <w:rsid w:val="006E361D"/>
    <w:rsid w:val="006F05CD"/>
    <w:rsid w:val="006F44C9"/>
    <w:rsid w:val="006F7B75"/>
    <w:rsid w:val="00706115"/>
    <w:rsid w:val="00712FB9"/>
    <w:rsid w:val="00724FE1"/>
    <w:rsid w:val="00725085"/>
    <w:rsid w:val="0072739E"/>
    <w:rsid w:val="00734EB3"/>
    <w:rsid w:val="0074052F"/>
    <w:rsid w:val="00762F36"/>
    <w:rsid w:val="007B0D9B"/>
    <w:rsid w:val="007F61ED"/>
    <w:rsid w:val="008021CC"/>
    <w:rsid w:val="00814DC2"/>
    <w:rsid w:val="00816556"/>
    <w:rsid w:val="008206ED"/>
    <w:rsid w:val="0082214B"/>
    <w:rsid w:val="00856119"/>
    <w:rsid w:val="00856489"/>
    <w:rsid w:val="00864E54"/>
    <w:rsid w:val="0089651C"/>
    <w:rsid w:val="00897626"/>
    <w:rsid w:val="008A518F"/>
    <w:rsid w:val="008B060A"/>
    <w:rsid w:val="008B0997"/>
    <w:rsid w:val="008B21B0"/>
    <w:rsid w:val="008B21BF"/>
    <w:rsid w:val="008B6C0B"/>
    <w:rsid w:val="008E40DA"/>
    <w:rsid w:val="008F32FA"/>
    <w:rsid w:val="00906E30"/>
    <w:rsid w:val="00922B76"/>
    <w:rsid w:val="00923AB2"/>
    <w:rsid w:val="0094785C"/>
    <w:rsid w:val="00975F41"/>
    <w:rsid w:val="00986AE4"/>
    <w:rsid w:val="009A2C31"/>
    <w:rsid w:val="009B0A30"/>
    <w:rsid w:val="009B614F"/>
    <w:rsid w:val="009C01BF"/>
    <w:rsid w:val="009C02E7"/>
    <w:rsid w:val="009C0306"/>
    <w:rsid w:val="009C5E86"/>
    <w:rsid w:val="009D052B"/>
    <w:rsid w:val="009D7E86"/>
    <w:rsid w:val="00A008AE"/>
    <w:rsid w:val="00A020E7"/>
    <w:rsid w:val="00A044F4"/>
    <w:rsid w:val="00A107C2"/>
    <w:rsid w:val="00A32F1E"/>
    <w:rsid w:val="00A47899"/>
    <w:rsid w:val="00A50643"/>
    <w:rsid w:val="00A55BA5"/>
    <w:rsid w:val="00A65336"/>
    <w:rsid w:val="00A73ED7"/>
    <w:rsid w:val="00A87595"/>
    <w:rsid w:val="00AA2AFB"/>
    <w:rsid w:val="00AB4AA0"/>
    <w:rsid w:val="00AC280E"/>
    <w:rsid w:val="00AD5B43"/>
    <w:rsid w:val="00AE43DB"/>
    <w:rsid w:val="00AE5EC8"/>
    <w:rsid w:val="00AE7A3A"/>
    <w:rsid w:val="00AF270D"/>
    <w:rsid w:val="00AF69E2"/>
    <w:rsid w:val="00B02FD7"/>
    <w:rsid w:val="00B06217"/>
    <w:rsid w:val="00B076DE"/>
    <w:rsid w:val="00B234CE"/>
    <w:rsid w:val="00B31515"/>
    <w:rsid w:val="00B37FD2"/>
    <w:rsid w:val="00B44DB2"/>
    <w:rsid w:val="00B47462"/>
    <w:rsid w:val="00B70C1F"/>
    <w:rsid w:val="00B84546"/>
    <w:rsid w:val="00BA426C"/>
    <w:rsid w:val="00BB3466"/>
    <w:rsid w:val="00BC41EB"/>
    <w:rsid w:val="00BF0113"/>
    <w:rsid w:val="00BF4011"/>
    <w:rsid w:val="00BF7886"/>
    <w:rsid w:val="00C135BB"/>
    <w:rsid w:val="00C15393"/>
    <w:rsid w:val="00C17EB1"/>
    <w:rsid w:val="00C217C4"/>
    <w:rsid w:val="00C2625D"/>
    <w:rsid w:val="00C401A8"/>
    <w:rsid w:val="00C47523"/>
    <w:rsid w:val="00C53F81"/>
    <w:rsid w:val="00C66E14"/>
    <w:rsid w:val="00C730E0"/>
    <w:rsid w:val="00C80681"/>
    <w:rsid w:val="00CA6B10"/>
    <w:rsid w:val="00CB252A"/>
    <w:rsid w:val="00CB2AA6"/>
    <w:rsid w:val="00CB6425"/>
    <w:rsid w:val="00CC0C1F"/>
    <w:rsid w:val="00CC63E5"/>
    <w:rsid w:val="00CD3903"/>
    <w:rsid w:val="00CE7BDE"/>
    <w:rsid w:val="00CF7411"/>
    <w:rsid w:val="00D02D96"/>
    <w:rsid w:val="00D06FC3"/>
    <w:rsid w:val="00D17F6B"/>
    <w:rsid w:val="00D32BD0"/>
    <w:rsid w:val="00D35EC5"/>
    <w:rsid w:val="00D602B0"/>
    <w:rsid w:val="00D653F2"/>
    <w:rsid w:val="00D87EEC"/>
    <w:rsid w:val="00D954C6"/>
    <w:rsid w:val="00DB7B8F"/>
    <w:rsid w:val="00DD73FB"/>
    <w:rsid w:val="00E1413D"/>
    <w:rsid w:val="00E24510"/>
    <w:rsid w:val="00E32E6D"/>
    <w:rsid w:val="00E364B8"/>
    <w:rsid w:val="00E54F57"/>
    <w:rsid w:val="00E70FB2"/>
    <w:rsid w:val="00E71678"/>
    <w:rsid w:val="00E822B2"/>
    <w:rsid w:val="00E8314F"/>
    <w:rsid w:val="00EC27D7"/>
    <w:rsid w:val="00EC6645"/>
    <w:rsid w:val="00ED7D4D"/>
    <w:rsid w:val="00EE0FA1"/>
    <w:rsid w:val="00EF2A76"/>
    <w:rsid w:val="00F05129"/>
    <w:rsid w:val="00F20FDA"/>
    <w:rsid w:val="00F3671A"/>
    <w:rsid w:val="00F40EBF"/>
    <w:rsid w:val="00F429ED"/>
    <w:rsid w:val="00F82691"/>
    <w:rsid w:val="00F93417"/>
    <w:rsid w:val="00FA60FC"/>
    <w:rsid w:val="00FB0D0C"/>
    <w:rsid w:val="00FB0FC7"/>
    <w:rsid w:val="00FB181A"/>
    <w:rsid w:val="00FC437E"/>
    <w:rsid w:val="00FC591C"/>
    <w:rsid w:val="00FD4924"/>
    <w:rsid w:val="00FD6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1F3C66"/>
  <w15:chartTrackingRefBased/>
  <w15:docId w15:val="{9652188B-38B6-4950-B69E-C5F7235AF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D6445"/>
    <w:rPr>
      <w:sz w:val="24"/>
      <w:szCs w:val="24"/>
      <w:lang w:val="pt-BR"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rsid w:val="00D17F6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
    <w:name w:val="List Bullet"/>
    <w:basedOn w:val="Normal"/>
    <w:pPr>
      <w:numPr>
        <w:numId w:val="1"/>
      </w:numPr>
    </w:pPr>
  </w:style>
  <w:style w:type="paragraph" w:styleId="Cabealho">
    <w:name w:val="header"/>
    <w:basedOn w:val="Normal"/>
    <w:pPr>
      <w:tabs>
        <w:tab w:val="center" w:pos="4252"/>
        <w:tab w:val="right" w:pos="8504"/>
      </w:tabs>
    </w:pPr>
  </w:style>
  <w:style w:type="paragraph" w:styleId="Rodap">
    <w:name w:val="footer"/>
    <w:basedOn w:val="Normal"/>
    <w:pPr>
      <w:tabs>
        <w:tab w:val="center" w:pos="4252"/>
        <w:tab w:val="right" w:pos="8504"/>
      </w:tabs>
    </w:pPr>
  </w:style>
  <w:style w:type="character" w:styleId="Hyperlink">
    <w:name w:val="Hyperlink"/>
    <w:rPr>
      <w:color w:val="0000FF"/>
      <w:u w:val="single"/>
    </w:rPr>
  </w:style>
  <w:style w:type="character" w:styleId="MenoPendente">
    <w:name w:val="Unresolved Mention"/>
    <w:uiPriority w:val="99"/>
    <w:semiHidden/>
    <w:unhideWhenUsed/>
    <w:rsid w:val="00F429ED"/>
    <w:rPr>
      <w:color w:val="605E5C"/>
      <w:shd w:val="clear" w:color="auto" w:fill="E1DFDD"/>
    </w:rPr>
  </w:style>
  <w:style w:type="paragraph" w:styleId="NormalWeb">
    <w:name w:val="Normal (Web)"/>
    <w:basedOn w:val="Normal"/>
    <w:uiPriority w:val="99"/>
    <w:unhideWhenUsed/>
    <w:rsid w:val="00F429ED"/>
    <w:pPr>
      <w:spacing w:before="100" w:beforeAutospacing="1" w:after="100" w:afterAutospacing="1"/>
    </w:pPr>
  </w:style>
  <w:style w:type="character" w:styleId="HiperlinkVisitado">
    <w:name w:val="FollowedHyperlink"/>
    <w:rsid w:val="00897626"/>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788915">
      <w:bodyDiv w:val="1"/>
      <w:marLeft w:val="0"/>
      <w:marRight w:val="0"/>
      <w:marTop w:val="0"/>
      <w:marBottom w:val="0"/>
      <w:divBdr>
        <w:top w:val="none" w:sz="0" w:space="0" w:color="auto"/>
        <w:left w:val="none" w:sz="0" w:space="0" w:color="auto"/>
        <w:bottom w:val="none" w:sz="0" w:space="0" w:color="auto"/>
        <w:right w:val="none" w:sz="0" w:space="0" w:color="auto"/>
      </w:divBdr>
    </w:div>
    <w:div w:id="319237723">
      <w:bodyDiv w:val="1"/>
      <w:marLeft w:val="0"/>
      <w:marRight w:val="0"/>
      <w:marTop w:val="0"/>
      <w:marBottom w:val="0"/>
      <w:divBdr>
        <w:top w:val="none" w:sz="0" w:space="0" w:color="auto"/>
        <w:left w:val="none" w:sz="0" w:space="0" w:color="auto"/>
        <w:bottom w:val="none" w:sz="0" w:space="0" w:color="auto"/>
        <w:right w:val="none" w:sz="0" w:space="0" w:color="auto"/>
      </w:divBdr>
    </w:div>
    <w:div w:id="522205205">
      <w:bodyDiv w:val="1"/>
      <w:marLeft w:val="0"/>
      <w:marRight w:val="0"/>
      <w:marTop w:val="0"/>
      <w:marBottom w:val="0"/>
      <w:divBdr>
        <w:top w:val="none" w:sz="0" w:space="0" w:color="auto"/>
        <w:left w:val="none" w:sz="0" w:space="0" w:color="auto"/>
        <w:bottom w:val="none" w:sz="0" w:space="0" w:color="auto"/>
        <w:right w:val="none" w:sz="0" w:space="0" w:color="auto"/>
      </w:divBdr>
    </w:div>
    <w:div w:id="566034939">
      <w:bodyDiv w:val="1"/>
      <w:marLeft w:val="0"/>
      <w:marRight w:val="0"/>
      <w:marTop w:val="0"/>
      <w:marBottom w:val="0"/>
      <w:divBdr>
        <w:top w:val="none" w:sz="0" w:space="0" w:color="auto"/>
        <w:left w:val="none" w:sz="0" w:space="0" w:color="auto"/>
        <w:bottom w:val="none" w:sz="0" w:space="0" w:color="auto"/>
        <w:right w:val="none" w:sz="0" w:space="0" w:color="auto"/>
      </w:divBdr>
      <w:divsChild>
        <w:div w:id="1224222056">
          <w:marLeft w:val="0"/>
          <w:marRight w:val="0"/>
          <w:marTop w:val="0"/>
          <w:marBottom w:val="0"/>
          <w:divBdr>
            <w:top w:val="none" w:sz="0" w:space="0" w:color="auto"/>
            <w:left w:val="none" w:sz="0" w:space="0" w:color="auto"/>
            <w:bottom w:val="none" w:sz="0" w:space="0" w:color="auto"/>
            <w:right w:val="none" w:sz="0" w:space="0" w:color="auto"/>
          </w:divBdr>
          <w:divsChild>
            <w:div w:id="1905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3538">
      <w:bodyDiv w:val="1"/>
      <w:marLeft w:val="0"/>
      <w:marRight w:val="0"/>
      <w:marTop w:val="0"/>
      <w:marBottom w:val="0"/>
      <w:divBdr>
        <w:top w:val="none" w:sz="0" w:space="0" w:color="auto"/>
        <w:left w:val="none" w:sz="0" w:space="0" w:color="auto"/>
        <w:bottom w:val="none" w:sz="0" w:space="0" w:color="auto"/>
        <w:right w:val="none" w:sz="0" w:space="0" w:color="auto"/>
      </w:divBdr>
    </w:div>
    <w:div w:id="703871139">
      <w:bodyDiv w:val="1"/>
      <w:marLeft w:val="0"/>
      <w:marRight w:val="0"/>
      <w:marTop w:val="0"/>
      <w:marBottom w:val="0"/>
      <w:divBdr>
        <w:top w:val="none" w:sz="0" w:space="0" w:color="auto"/>
        <w:left w:val="none" w:sz="0" w:space="0" w:color="auto"/>
        <w:bottom w:val="none" w:sz="0" w:space="0" w:color="auto"/>
        <w:right w:val="none" w:sz="0" w:space="0" w:color="auto"/>
      </w:divBdr>
      <w:divsChild>
        <w:div w:id="855268283">
          <w:marLeft w:val="0"/>
          <w:marRight w:val="0"/>
          <w:marTop w:val="0"/>
          <w:marBottom w:val="0"/>
          <w:divBdr>
            <w:top w:val="none" w:sz="0" w:space="0" w:color="auto"/>
            <w:left w:val="none" w:sz="0" w:space="0" w:color="auto"/>
            <w:bottom w:val="none" w:sz="0" w:space="0" w:color="auto"/>
            <w:right w:val="none" w:sz="0" w:space="0" w:color="auto"/>
          </w:divBdr>
          <w:divsChild>
            <w:div w:id="170185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3531">
      <w:bodyDiv w:val="1"/>
      <w:marLeft w:val="0"/>
      <w:marRight w:val="0"/>
      <w:marTop w:val="0"/>
      <w:marBottom w:val="0"/>
      <w:divBdr>
        <w:top w:val="none" w:sz="0" w:space="0" w:color="auto"/>
        <w:left w:val="none" w:sz="0" w:space="0" w:color="auto"/>
        <w:bottom w:val="none" w:sz="0" w:space="0" w:color="auto"/>
        <w:right w:val="none" w:sz="0" w:space="0" w:color="auto"/>
      </w:divBdr>
      <w:divsChild>
        <w:div w:id="1720863567">
          <w:marLeft w:val="0"/>
          <w:marRight w:val="0"/>
          <w:marTop w:val="0"/>
          <w:marBottom w:val="0"/>
          <w:divBdr>
            <w:top w:val="none" w:sz="0" w:space="0" w:color="auto"/>
            <w:left w:val="none" w:sz="0" w:space="0" w:color="auto"/>
            <w:bottom w:val="none" w:sz="0" w:space="0" w:color="auto"/>
            <w:right w:val="none" w:sz="0" w:space="0" w:color="auto"/>
          </w:divBdr>
          <w:divsChild>
            <w:div w:id="7943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3397">
      <w:bodyDiv w:val="1"/>
      <w:marLeft w:val="0"/>
      <w:marRight w:val="0"/>
      <w:marTop w:val="0"/>
      <w:marBottom w:val="0"/>
      <w:divBdr>
        <w:top w:val="none" w:sz="0" w:space="0" w:color="auto"/>
        <w:left w:val="none" w:sz="0" w:space="0" w:color="auto"/>
        <w:bottom w:val="none" w:sz="0" w:space="0" w:color="auto"/>
        <w:right w:val="none" w:sz="0" w:space="0" w:color="auto"/>
      </w:divBdr>
    </w:div>
    <w:div w:id="1214151761">
      <w:bodyDiv w:val="1"/>
      <w:marLeft w:val="0"/>
      <w:marRight w:val="0"/>
      <w:marTop w:val="0"/>
      <w:marBottom w:val="0"/>
      <w:divBdr>
        <w:top w:val="none" w:sz="0" w:space="0" w:color="auto"/>
        <w:left w:val="none" w:sz="0" w:space="0" w:color="auto"/>
        <w:bottom w:val="none" w:sz="0" w:space="0" w:color="auto"/>
        <w:right w:val="none" w:sz="0" w:space="0" w:color="auto"/>
      </w:divBdr>
    </w:div>
    <w:div w:id="1489635761">
      <w:bodyDiv w:val="1"/>
      <w:marLeft w:val="0"/>
      <w:marRight w:val="0"/>
      <w:marTop w:val="0"/>
      <w:marBottom w:val="0"/>
      <w:divBdr>
        <w:top w:val="none" w:sz="0" w:space="0" w:color="auto"/>
        <w:left w:val="none" w:sz="0" w:space="0" w:color="auto"/>
        <w:bottom w:val="none" w:sz="0" w:space="0" w:color="auto"/>
        <w:right w:val="none" w:sz="0" w:space="0" w:color="auto"/>
      </w:divBdr>
    </w:div>
    <w:div w:id="1503619941">
      <w:bodyDiv w:val="1"/>
      <w:marLeft w:val="0"/>
      <w:marRight w:val="0"/>
      <w:marTop w:val="0"/>
      <w:marBottom w:val="0"/>
      <w:divBdr>
        <w:top w:val="none" w:sz="0" w:space="0" w:color="auto"/>
        <w:left w:val="none" w:sz="0" w:space="0" w:color="auto"/>
        <w:bottom w:val="none" w:sz="0" w:space="0" w:color="auto"/>
        <w:right w:val="none" w:sz="0" w:space="0" w:color="auto"/>
      </w:divBdr>
    </w:div>
    <w:div w:id="1601328742">
      <w:bodyDiv w:val="1"/>
      <w:marLeft w:val="0"/>
      <w:marRight w:val="0"/>
      <w:marTop w:val="0"/>
      <w:marBottom w:val="0"/>
      <w:divBdr>
        <w:top w:val="none" w:sz="0" w:space="0" w:color="auto"/>
        <w:left w:val="none" w:sz="0" w:space="0" w:color="auto"/>
        <w:bottom w:val="none" w:sz="0" w:space="0" w:color="auto"/>
        <w:right w:val="none" w:sz="0" w:space="0" w:color="auto"/>
      </w:divBdr>
    </w:div>
    <w:div w:id="1625387053">
      <w:bodyDiv w:val="1"/>
      <w:marLeft w:val="0"/>
      <w:marRight w:val="0"/>
      <w:marTop w:val="0"/>
      <w:marBottom w:val="0"/>
      <w:divBdr>
        <w:top w:val="none" w:sz="0" w:space="0" w:color="auto"/>
        <w:left w:val="none" w:sz="0" w:space="0" w:color="auto"/>
        <w:bottom w:val="none" w:sz="0" w:space="0" w:color="auto"/>
        <w:right w:val="none" w:sz="0" w:space="0" w:color="auto"/>
      </w:divBdr>
    </w:div>
    <w:div w:id="1860852567">
      <w:bodyDiv w:val="1"/>
      <w:marLeft w:val="0"/>
      <w:marRight w:val="0"/>
      <w:marTop w:val="0"/>
      <w:marBottom w:val="0"/>
      <w:divBdr>
        <w:top w:val="none" w:sz="0" w:space="0" w:color="auto"/>
        <w:left w:val="none" w:sz="0" w:space="0" w:color="auto"/>
        <w:bottom w:val="none" w:sz="0" w:space="0" w:color="auto"/>
        <w:right w:val="none" w:sz="0" w:space="0" w:color="auto"/>
      </w:divBdr>
    </w:div>
    <w:div w:id="1864126476">
      <w:bodyDiv w:val="1"/>
      <w:marLeft w:val="0"/>
      <w:marRight w:val="0"/>
      <w:marTop w:val="0"/>
      <w:marBottom w:val="0"/>
      <w:divBdr>
        <w:top w:val="none" w:sz="0" w:space="0" w:color="auto"/>
        <w:left w:val="none" w:sz="0" w:space="0" w:color="auto"/>
        <w:bottom w:val="none" w:sz="0" w:space="0" w:color="auto"/>
        <w:right w:val="none" w:sz="0" w:space="0" w:color="auto"/>
      </w:divBdr>
    </w:div>
    <w:div w:id="2006783902">
      <w:bodyDiv w:val="1"/>
      <w:marLeft w:val="0"/>
      <w:marRight w:val="0"/>
      <w:marTop w:val="0"/>
      <w:marBottom w:val="0"/>
      <w:divBdr>
        <w:top w:val="none" w:sz="0" w:space="0" w:color="auto"/>
        <w:left w:val="none" w:sz="0" w:space="0" w:color="auto"/>
        <w:bottom w:val="none" w:sz="0" w:space="0" w:color="auto"/>
        <w:right w:val="none" w:sz="0" w:space="0" w:color="auto"/>
      </w:divBdr>
    </w:div>
    <w:div w:id="2034727955">
      <w:bodyDiv w:val="1"/>
      <w:marLeft w:val="0"/>
      <w:marRight w:val="0"/>
      <w:marTop w:val="0"/>
      <w:marBottom w:val="0"/>
      <w:divBdr>
        <w:top w:val="none" w:sz="0" w:space="0" w:color="auto"/>
        <w:left w:val="none" w:sz="0" w:space="0" w:color="auto"/>
        <w:bottom w:val="none" w:sz="0" w:space="0" w:color="auto"/>
        <w:right w:val="none" w:sz="0" w:space="0" w:color="auto"/>
      </w:divBdr>
      <w:divsChild>
        <w:div w:id="2127381782">
          <w:marLeft w:val="0"/>
          <w:marRight w:val="0"/>
          <w:marTop w:val="0"/>
          <w:marBottom w:val="0"/>
          <w:divBdr>
            <w:top w:val="none" w:sz="0" w:space="0" w:color="auto"/>
            <w:left w:val="none" w:sz="0" w:space="0" w:color="auto"/>
            <w:bottom w:val="none" w:sz="0" w:space="0" w:color="auto"/>
            <w:right w:val="none" w:sz="0" w:space="0" w:color="auto"/>
          </w:divBdr>
          <w:divsChild>
            <w:div w:id="114381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ikoporan.org/pt-br/projeto/conservacao-animal/" TargetMode="External"/><Relationship Id="rId117" Type="http://schemas.openxmlformats.org/officeDocument/2006/relationships/image" Target="media/image42.png"/><Relationship Id="rId21" Type="http://schemas.openxmlformats.org/officeDocument/2006/relationships/hyperlink" Target="https://www.cobasi.com.br/?gclid=CjwKCAjw1uiEBhBzEiwAO9B_HSt6exmc0P-JvR4_Ai0o0LcrAR-HyAQYybkWi5UnauJGT6vx9hxJJBoCyokQAvD_BwE" TargetMode="External"/><Relationship Id="rId42" Type="http://schemas.openxmlformats.org/officeDocument/2006/relationships/hyperlink" Target="https://petanjo.com/dogwalker" TargetMode="External"/><Relationship Id="rId47" Type="http://schemas.openxmlformats.org/officeDocument/2006/relationships/hyperlink" Target="https://pixabay.com/pt/photos/c&#227;o-vista-doce-retrato-animal-838281/" TargetMode="External"/><Relationship Id="rId63" Type="http://schemas.openxmlformats.org/officeDocument/2006/relationships/hyperlink" Target="https://unsplash.com/photos/cjAT4x-go_k" TargetMode="External"/><Relationship Id="rId68" Type="http://schemas.openxmlformats.org/officeDocument/2006/relationships/hyperlink" Target="https://pixabay.com/photos/animal-dog-puppy-nice-pet-931355/" TargetMode="External"/><Relationship Id="rId84" Type="http://schemas.openxmlformats.org/officeDocument/2006/relationships/hyperlink" Target="https://www.breeds.com.br/" TargetMode="External"/><Relationship Id="rId89" Type="http://schemas.openxmlformats.org/officeDocument/2006/relationships/hyperlink" Target="https://www.pexels.com/photo/woman-walking-on-the-street-with-her-black-and-white-bulldog-165227/" TargetMode="External"/><Relationship Id="rId112" Type="http://schemas.openxmlformats.org/officeDocument/2006/relationships/image" Target="media/image37.png"/><Relationship Id="rId16" Type="http://schemas.openxmlformats.org/officeDocument/2006/relationships/hyperlink" Target="https://www.royalpets.com.br" TargetMode="External"/><Relationship Id="rId107" Type="http://schemas.openxmlformats.org/officeDocument/2006/relationships/image" Target="media/image33.png"/><Relationship Id="rId11" Type="http://schemas.openxmlformats.org/officeDocument/2006/relationships/hyperlink" Target="mailto:hbncod@gmail.com" TargetMode="External"/><Relationship Id="rId32" Type="http://schemas.openxmlformats.org/officeDocument/2006/relationships/image" Target="media/image5.jpeg"/><Relationship Id="rId37" Type="http://schemas.openxmlformats.org/officeDocument/2006/relationships/image" Target="media/image7.jpeg"/><Relationship Id="rId53" Type="http://schemas.openxmlformats.org/officeDocument/2006/relationships/image" Target="media/image12.jpg"/><Relationship Id="rId58" Type="http://schemas.openxmlformats.org/officeDocument/2006/relationships/image" Target="media/image13.jpg"/><Relationship Id="rId74" Type="http://schemas.openxmlformats.org/officeDocument/2006/relationships/image" Target="https://cdn.pixabay.com/photo/2018/02/17/21/56/cute-3161014_960_720.jpg" TargetMode="External"/><Relationship Id="rId79" Type="http://schemas.openxmlformats.org/officeDocument/2006/relationships/image" Target="https://cdn.pixabay.com/photo/2016/09/22/00/26/lion-1686104__340.jpg" TargetMode="External"/><Relationship Id="rId102" Type="http://schemas.openxmlformats.org/officeDocument/2006/relationships/hyperlink" Target="https://www.pexels.com/photo/group-of-people-sitting-in-front-of-a-table-7429467/" TargetMode="External"/><Relationship Id="rId123" Type="http://schemas.openxmlformats.org/officeDocument/2006/relationships/image" Target="media/image48.pn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25.png"/><Relationship Id="rId95" Type="http://schemas.openxmlformats.org/officeDocument/2006/relationships/hyperlink" Target="https://www.pexels.com/photo/cute-dog-wearing-a-party-hat-4587992/" TargetMode="External"/><Relationship Id="rId22" Type="http://schemas.openxmlformats.org/officeDocument/2006/relationships/image" Target="media/image2.jpeg"/><Relationship Id="rId27" Type="http://schemas.openxmlformats.org/officeDocument/2006/relationships/hyperlink" Target="https://amparanimal.org.br/como-ajudar/" TargetMode="External"/><Relationship Id="rId43" Type="http://schemas.openxmlformats.org/officeDocument/2006/relationships/hyperlink" Target="https://comportpet.com.br" TargetMode="External"/><Relationship Id="rId48" Type="http://schemas.openxmlformats.org/officeDocument/2006/relationships/image" Target="media/image11.png"/><Relationship Id="rId64" Type="http://schemas.openxmlformats.org/officeDocument/2006/relationships/hyperlink" Target="https://www.petlove.com.br/dicas" TargetMode="External"/><Relationship Id="rId69" Type="http://schemas.openxmlformats.org/officeDocument/2006/relationships/image" Target="media/image17.jpeg"/><Relationship Id="rId113" Type="http://schemas.openxmlformats.org/officeDocument/2006/relationships/image" Target="media/image38.png"/><Relationship Id="rId118" Type="http://schemas.openxmlformats.org/officeDocument/2006/relationships/image" Target="media/image43.png"/><Relationship Id="rId80" Type="http://schemas.openxmlformats.org/officeDocument/2006/relationships/hyperlink" Target="https://pixabay.com/photos/lion-cub-safari-lioness-africa-1686104/" TargetMode="External"/><Relationship Id="rId85" Type="http://schemas.openxmlformats.org/officeDocument/2006/relationships/image" Target="media/image22.png"/><Relationship Id="rId12" Type="http://schemas.openxmlformats.org/officeDocument/2006/relationships/hyperlink" Target="https://www.petz.com.br/" TargetMode="External"/><Relationship Id="rId17" Type="http://schemas.openxmlformats.org/officeDocument/2006/relationships/image" Target="media/image1.jpeg"/><Relationship Id="rId33" Type="http://schemas.openxmlformats.org/officeDocument/2006/relationships/image" Target="https://cdn.pixabay.com/photo/2018/11/02/18/13/kitten-3790705_960_720.jpg" TargetMode="External"/><Relationship Id="rId38" Type="http://schemas.openxmlformats.org/officeDocument/2006/relationships/hyperlink" Target="https://pixabay.com/images/id-4783327/" TargetMode="External"/><Relationship Id="rId59" Type="http://schemas.openxmlformats.org/officeDocument/2006/relationships/hyperlink" Target="https://unsplash.com/photos/4zN3DPTkQtU" TargetMode="External"/><Relationship Id="rId103" Type="http://schemas.openxmlformats.org/officeDocument/2006/relationships/image" Target="media/image32.png"/><Relationship Id="rId108" Type="http://schemas.openxmlformats.org/officeDocument/2006/relationships/image" Target="media/image34.png"/><Relationship Id="rId124" Type="http://schemas.openxmlformats.org/officeDocument/2006/relationships/header" Target="header1.xml"/><Relationship Id="rId54" Type="http://schemas.openxmlformats.org/officeDocument/2006/relationships/hyperlink" Target="https://unsplash.com/photos/AoqgGAqrLpU" TargetMode="External"/><Relationship Id="rId70" Type="http://schemas.openxmlformats.org/officeDocument/2006/relationships/image" Target="https://cdn.pixabay.com/photo/2015/02/07/14/17/chihuahua-627299_960_720.jpg" TargetMode="External"/><Relationship Id="rId75" Type="http://schemas.openxmlformats.org/officeDocument/2006/relationships/image" Target="media/image20.jpeg"/><Relationship Id="rId91" Type="http://schemas.openxmlformats.org/officeDocument/2006/relationships/hyperlink" Target="https://www.pexels.com/photo/two-short-coated-gray-and-brown-puppies-lying-on-white-textile-57627/" TargetMode="External"/><Relationship Id="rId96"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meupet.elanco.com/pt-br/novos-tutores/comportamento-dos-gatos/" TargetMode="External"/><Relationship Id="rId28" Type="http://schemas.openxmlformats.org/officeDocument/2006/relationships/hyperlink" Target="https://voluntarioanimal.com.br" TargetMode="External"/><Relationship Id="rId49" Type="http://schemas.openxmlformats.org/officeDocument/2006/relationships/hyperlink" Target="https://pixabay.com/pt/photos/gato-gatinho-animais-de-estima&#231;&#227;o-2934720/" TargetMode="External"/><Relationship Id="rId114" Type="http://schemas.openxmlformats.org/officeDocument/2006/relationships/image" Target="media/image39.png"/><Relationship Id="rId119" Type="http://schemas.openxmlformats.org/officeDocument/2006/relationships/image" Target="media/image44.png"/><Relationship Id="rId44" Type="http://schemas.openxmlformats.org/officeDocument/2006/relationships/hyperlink" Target="https://www.vetpopular.com.br" TargetMode="External"/><Relationship Id="rId60" Type="http://schemas.openxmlformats.org/officeDocument/2006/relationships/image" Target="media/image14.jpg"/><Relationship Id="rId65" Type="http://schemas.openxmlformats.org/officeDocument/2006/relationships/hyperlink" Target="https://www.gazetadigital.com.br/variedades/meu-bicho-e-eu/" TargetMode="External"/><Relationship Id="rId81" Type="http://schemas.openxmlformats.org/officeDocument/2006/relationships/hyperlink" Target="http://animalpet.simples.vet.br" TargetMode="External"/><Relationship Id="rId86" Type="http://schemas.openxmlformats.org/officeDocument/2006/relationships/image" Target="media/image23.png"/><Relationship Id="rId13" Type="http://schemas.openxmlformats.org/officeDocument/2006/relationships/hyperlink" Target="https://www.cobasi.com.br/" TargetMode="External"/><Relationship Id="rId18" Type="http://schemas.openxmlformats.org/officeDocument/2006/relationships/hyperlink" Target="https://www.animalfarma.com.br/blog-animal-farma/" TargetMode="External"/><Relationship Id="rId39" Type="http://schemas.openxmlformats.org/officeDocument/2006/relationships/image" Target="media/image8.jpeg"/><Relationship Id="rId109" Type="http://schemas.openxmlformats.org/officeDocument/2006/relationships/hyperlink" Target="https://www.pexels.com/photo/photo-of-different-puppies-3299905/" TargetMode="External"/><Relationship Id="rId34" Type="http://schemas.openxmlformats.org/officeDocument/2006/relationships/hyperlink" Target="https://pixabay.com/images/id-3790705/" TargetMode="External"/><Relationship Id="rId50" Type="http://schemas.openxmlformats.org/officeDocument/2006/relationships/hyperlink" Target="https://dribbble.com/shots/5933078-UI-Daily-092-F-A-Q?utm_source=pinterest&amp;utm_campaign=pinterest_shot&amp;utm_content=UI%20Daily,%20%23092%20%E2%80%93%20F.A.Q.&amp;utm_medium=Social_Share" TargetMode="External"/><Relationship Id="rId55" Type="http://schemas.openxmlformats.org/officeDocument/2006/relationships/hyperlink" Target="https://www.mypetbrasil.com/" TargetMode="External"/><Relationship Id="rId76" Type="http://schemas.openxmlformats.org/officeDocument/2006/relationships/image" Target="https://cdn.pixabay.com/photo/2020/08/15/11/06/hamster-5490235_960_720.jpg" TargetMode="External"/><Relationship Id="rId97" Type="http://schemas.openxmlformats.org/officeDocument/2006/relationships/hyperlink" Target="https://www.pexels.com/photo/photo-of-tabby-cat-3777622/" TargetMode="External"/><Relationship Id="rId104" Type="http://schemas.openxmlformats.org/officeDocument/2006/relationships/hyperlink" Target="https://www.royalpets.com.br/" TargetMode="External"/><Relationship Id="rId120" Type="http://schemas.openxmlformats.org/officeDocument/2006/relationships/image" Target="media/image45.png"/><Relationship Id="rId125"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18.jpeg"/><Relationship Id="rId92" Type="http://schemas.openxmlformats.org/officeDocument/2006/relationships/image" Target="media/image26.png"/><Relationship Id="rId2" Type="http://schemas.openxmlformats.org/officeDocument/2006/relationships/customXml" Target="../customXml/item2.xml"/><Relationship Id="rId29" Type="http://schemas.openxmlformats.org/officeDocument/2006/relationships/hyperlink" Target="https://www.institutosantopet.org.br/voluntario" TargetMode="External"/><Relationship Id="rId24" Type="http://schemas.openxmlformats.org/officeDocument/2006/relationships/image" Target="media/image3.jpeg"/><Relationship Id="rId40" Type="http://schemas.openxmlformats.org/officeDocument/2006/relationships/hyperlink" Target="https://pixabay.com/images/id-1539523/" TargetMode="External"/><Relationship Id="rId45" Type="http://schemas.openxmlformats.org/officeDocument/2006/relationships/image" Target="media/image9.png"/><Relationship Id="rId66" Type="http://schemas.openxmlformats.org/officeDocument/2006/relationships/image" Target="media/image16.jpeg"/><Relationship Id="rId87" Type="http://schemas.openxmlformats.org/officeDocument/2006/relationships/hyperlink" Target="https://www.pexels.com/photo/brown-short-coated-dog-wearing-pink-hair-cap-4588019/" TargetMode="External"/><Relationship Id="rId110" Type="http://schemas.openxmlformats.org/officeDocument/2006/relationships/image" Target="media/image35.png"/><Relationship Id="rId115" Type="http://schemas.openxmlformats.org/officeDocument/2006/relationships/image" Target="media/image40.jpeg"/><Relationship Id="rId61" Type="http://schemas.openxmlformats.org/officeDocument/2006/relationships/hyperlink" Target="https://unsplash.com/photos/uy5t-CJuIK4" TargetMode="External"/><Relationship Id="rId82" Type="http://schemas.openxmlformats.org/officeDocument/2006/relationships/hyperlink" Target="https://www.toropets.com.br" TargetMode="External"/><Relationship Id="rId19" Type="http://schemas.openxmlformats.org/officeDocument/2006/relationships/hyperlink" Target="https://www.petz.com.br/blog/" TargetMode="External"/><Relationship Id="rId14" Type="http://schemas.openxmlformats.org/officeDocument/2006/relationships/hyperlink" Target="https://www.azpetshop.com.br/" TargetMode="External"/><Relationship Id="rId30" Type="http://schemas.openxmlformats.org/officeDocument/2006/relationships/image" Target="media/image4.jpeg"/><Relationship Id="rId35" Type="http://schemas.openxmlformats.org/officeDocument/2006/relationships/image" Target="media/image6.jpeg"/><Relationship Id="rId56" Type="http://schemas.openxmlformats.org/officeDocument/2006/relationships/hyperlink" Target="https://www.petz.com.br/institucional/sobre-a-petz" TargetMode="External"/><Relationship Id="rId77" Type="http://schemas.openxmlformats.org/officeDocument/2006/relationships/hyperlink" Target="https://pixabay.com/photos/hamster-syrian-hamster-5490235/" TargetMode="External"/><Relationship Id="rId100" Type="http://schemas.openxmlformats.org/officeDocument/2006/relationships/hyperlink" Target="https://www.pexels.com/photo/shiba-inu-wearing-sunglasses-4588001/" TargetMode="External"/><Relationship Id="rId105" Type="http://schemas.openxmlformats.org/officeDocument/2006/relationships/hyperlink" Target="https://www.petz.com.br/" TargetMode="External"/><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cobasi.com.br/faq" TargetMode="External"/><Relationship Id="rId72" Type="http://schemas.openxmlformats.org/officeDocument/2006/relationships/image" Target="https://cdn.pixabay.com/photo/2020/01/19/16/44/cat-4778387_960_720.jpg" TargetMode="External"/><Relationship Id="rId93" Type="http://schemas.openxmlformats.org/officeDocument/2006/relationships/hyperlink" Target="https://www.pexels.com/photo/smiling-asian-women-with-egg-preparing-dough-5908173/" TargetMode="External"/><Relationship Id="rId98" Type="http://schemas.openxmlformats.org/officeDocument/2006/relationships/image" Target="media/image29.png"/><Relationship Id="rId121" Type="http://schemas.openxmlformats.org/officeDocument/2006/relationships/image" Target="media/image46.png"/><Relationship Id="rId3" Type="http://schemas.openxmlformats.org/officeDocument/2006/relationships/customXml" Target="../customXml/item3.xml"/><Relationship Id="rId25" Type="http://schemas.openxmlformats.org/officeDocument/2006/relationships/hyperlink" Target="https://meupet.elanco.com/pt-br/saude/fases-da-vida-de-um-cachorro/" TargetMode="External"/><Relationship Id="rId46" Type="http://schemas.openxmlformats.org/officeDocument/2006/relationships/image" Target="media/image10.png"/><Relationship Id="rId67" Type="http://schemas.openxmlformats.org/officeDocument/2006/relationships/image" Target="https://cdn.pixabay.com/photo/2015/09/09/11/01/animal-931355_960_720.jpg" TargetMode="External"/><Relationship Id="rId116" Type="http://schemas.openxmlformats.org/officeDocument/2006/relationships/image" Target="media/image41.png"/><Relationship Id="rId20" Type="http://schemas.openxmlformats.org/officeDocument/2006/relationships/hyperlink" Target="https://seres.vet/?gclid=Cj0KCQjw1a6EBhC0ARIsAOiTkrE73EJg8dvzpHia_N-LWzw8dr-tIhsWXpzi2INwjwYOj6EpRfLxBeMaAhZeEALw_wcB" TargetMode="External"/><Relationship Id="rId41" Type="http://schemas.openxmlformats.org/officeDocument/2006/relationships/hyperlink" Target="https://www.doghero.com.br/dog-walker" TargetMode="External"/><Relationship Id="rId62" Type="http://schemas.openxmlformats.org/officeDocument/2006/relationships/image" Target="media/image15.jpg"/><Relationship Id="rId83" Type="http://schemas.openxmlformats.org/officeDocument/2006/relationships/hyperlink" Target="https://petshop.drhato.com.br/" TargetMode="External"/><Relationship Id="rId88" Type="http://schemas.openxmlformats.org/officeDocument/2006/relationships/image" Target="media/image24.png"/><Relationship Id="rId111" Type="http://schemas.openxmlformats.org/officeDocument/2006/relationships/image" Target="media/image36.png"/><Relationship Id="rId15" Type="http://schemas.openxmlformats.org/officeDocument/2006/relationships/hyperlink" Target="https://www.petshop.com.br/" TargetMode="External"/><Relationship Id="rId36" Type="http://schemas.openxmlformats.org/officeDocument/2006/relationships/hyperlink" Target="https://pixabay.com/images/id-4451577/" TargetMode="External"/><Relationship Id="rId57" Type="http://schemas.openxmlformats.org/officeDocument/2006/relationships/hyperlink" Target="https://unsplash.com/photos/4zN3DPTkQtU" TargetMode="External"/><Relationship Id="rId106" Type="http://schemas.openxmlformats.org/officeDocument/2006/relationships/hyperlink" Target="https://vetus.com.br/universidade/5-produtos-para-pet-shop-que-nao-podem-faltar-nas-prateleiras" TargetMode="External"/><Relationship Id="rId127" Type="http://schemas.microsoft.com/office/2011/relationships/people" Target="people.xml"/><Relationship Id="rId10" Type="http://schemas.openxmlformats.org/officeDocument/2006/relationships/endnotes" Target="endnotes.xml"/><Relationship Id="rId31" Type="http://schemas.openxmlformats.org/officeDocument/2006/relationships/hyperlink" Target="https://cdn.pixabay.com/photo/2019/05/08/21/21/cat-4189697_960_720.jpg" TargetMode="External"/><Relationship Id="rId52" Type="http://schemas.openxmlformats.org/officeDocument/2006/relationships/hyperlink" Target="https://dribbble.com/shots/14122206-FAQ-design-for-WordPress-customization-platform" TargetMode="External"/><Relationship Id="rId73" Type="http://schemas.openxmlformats.org/officeDocument/2006/relationships/image" Target="media/image19.jpeg"/><Relationship Id="rId78" Type="http://schemas.openxmlformats.org/officeDocument/2006/relationships/image" Target="media/image21.jpeg"/><Relationship Id="rId94" Type="http://schemas.openxmlformats.org/officeDocument/2006/relationships/image" Target="media/image27.png"/><Relationship Id="rId99" Type="http://schemas.openxmlformats.org/officeDocument/2006/relationships/image" Target="media/image30.png"/><Relationship Id="rId101" Type="http://schemas.openxmlformats.org/officeDocument/2006/relationships/image" Target="media/image31.png"/><Relationship Id="rId122"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hyperlink" Target="mailto:contato@carlosmajer.com.b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4EE176A04B1AC47AFD4AFF19026956D" ma:contentTypeVersion="10" ma:contentTypeDescription="Crie um novo documento." ma:contentTypeScope="" ma:versionID="43bbbc4ebab897ec11eb903b6d8566f3">
  <xsd:schema xmlns:xsd="http://www.w3.org/2001/XMLSchema" xmlns:xs="http://www.w3.org/2001/XMLSchema" xmlns:p="http://schemas.microsoft.com/office/2006/metadata/properties" xmlns:ns3="3956600b-c17f-4a06-83d2-ad78f455d351" targetNamespace="http://schemas.microsoft.com/office/2006/metadata/properties" ma:root="true" ma:fieldsID="a6f75ad08a8ef834c77fe8ae53d7ab73" ns3:_="">
    <xsd:import namespace="3956600b-c17f-4a06-83d2-ad78f455d351"/>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56600b-c17f-4a06-83d2-ad78f455d3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5029D7-1E5C-44DA-9704-C2DE67BCCF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56600b-c17f-4a06-83d2-ad78f455d3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9A773EA-BCCF-4E78-951A-19A4DAA513FC}">
  <ds:schemaRefs>
    <ds:schemaRef ds:uri="http://schemas.openxmlformats.org/officeDocument/2006/bibliography"/>
  </ds:schemaRefs>
</ds:datastoreItem>
</file>

<file path=customXml/itemProps3.xml><?xml version="1.0" encoding="utf-8"?>
<ds:datastoreItem xmlns:ds="http://schemas.openxmlformats.org/officeDocument/2006/customXml" ds:itemID="{AE5629B5-EBA9-4A4B-8EDF-2310B06BA64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902EFDD-3C4C-4FBF-AD4D-BCD00D62ABA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41</Pages>
  <Words>3516</Words>
  <Characters>20046</Characters>
  <Application>Microsoft Office Word</Application>
  <DocSecurity>0</DocSecurity>
  <Lines>167</Lines>
  <Paragraphs>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PROJETO DE INTERFACE WEB – TURMAS</vt:lpstr>
      <vt:lpstr>PROJETO DE INTERFACE WEB – TURMAS</vt:lpstr>
    </vt:vector>
  </TitlesOfParts>
  <Company>UNICID - Informatica</Company>
  <LinksUpToDate>false</LinksUpToDate>
  <CharactersWithSpaces>23515</CharactersWithSpaces>
  <SharedDoc>false</SharedDoc>
  <HLinks>
    <vt:vector size="264" baseType="variant">
      <vt:variant>
        <vt:i4>1048644</vt:i4>
      </vt:variant>
      <vt:variant>
        <vt:i4>135</vt:i4>
      </vt:variant>
      <vt:variant>
        <vt:i4>0</vt:i4>
      </vt:variant>
      <vt:variant>
        <vt:i4>5</vt:i4>
      </vt:variant>
      <vt:variant>
        <vt:lpwstr>https://www.pexels.com/photo/photo-of-different-puppies-3299905/</vt:lpwstr>
      </vt:variant>
      <vt:variant>
        <vt:lpwstr/>
      </vt:variant>
      <vt:variant>
        <vt:i4>8257655</vt:i4>
      </vt:variant>
      <vt:variant>
        <vt:i4>132</vt:i4>
      </vt:variant>
      <vt:variant>
        <vt:i4>0</vt:i4>
      </vt:variant>
      <vt:variant>
        <vt:i4>5</vt:i4>
      </vt:variant>
      <vt:variant>
        <vt:lpwstr>https://vetus.com.br/universidade/5-produtos-para-pet-shop-que-nao-podem-faltar-nas-prateleiras</vt:lpwstr>
      </vt:variant>
      <vt:variant>
        <vt:lpwstr/>
      </vt:variant>
      <vt:variant>
        <vt:i4>1310809</vt:i4>
      </vt:variant>
      <vt:variant>
        <vt:i4>129</vt:i4>
      </vt:variant>
      <vt:variant>
        <vt:i4>0</vt:i4>
      </vt:variant>
      <vt:variant>
        <vt:i4>5</vt:i4>
      </vt:variant>
      <vt:variant>
        <vt:lpwstr>https://www.petz.com.br/</vt:lpwstr>
      </vt:variant>
      <vt:variant>
        <vt:lpwstr/>
      </vt:variant>
      <vt:variant>
        <vt:i4>6226013</vt:i4>
      </vt:variant>
      <vt:variant>
        <vt:i4>126</vt:i4>
      </vt:variant>
      <vt:variant>
        <vt:i4>0</vt:i4>
      </vt:variant>
      <vt:variant>
        <vt:i4>5</vt:i4>
      </vt:variant>
      <vt:variant>
        <vt:lpwstr>https://www.royalpets.com.br/</vt:lpwstr>
      </vt:variant>
      <vt:variant>
        <vt:lpwstr/>
      </vt:variant>
      <vt:variant>
        <vt:i4>6422583</vt:i4>
      </vt:variant>
      <vt:variant>
        <vt:i4>123</vt:i4>
      </vt:variant>
      <vt:variant>
        <vt:i4>0</vt:i4>
      </vt:variant>
      <vt:variant>
        <vt:i4>5</vt:i4>
      </vt:variant>
      <vt:variant>
        <vt:lpwstr>https://www.pexels.com/photo/shiba-inu-wearing-sunglasses-4588001/</vt:lpwstr>
      </vt:variant>
      <vt:variant>
        <vt:lpwstr/>
      </vt:variant>
      <vt:variant>
        <vt:i4>524374</vt:i4>
      </vt:variant>
      <vt:variant>
        <vt:i4>120</vt:i4>
      </vt:variant>
      <vt:variant>
        <vt:i4>0</vt:i4>
      </vt:variant>
      <vt:variant>
        <vt:i4>5</vt:i4>
      </vt:variant>
      <vt:variant>
        <vt:lpwstr>https://www.pexels.com/photo/photo-of-tabby-cat-3777622/</vt:lpwstr>
      </vt:variant>
      <vt:variant>
        <vt:lpwstr/>
      </vt:variant>
      <vt:variant>
        <vt:i4>2359411</vt:i4>
      </vt:variant>
      <vt:variant>
        <vt:i4>117</vt:i4>
      </vt:variant>
      <vt:variant>
        <vt:i4>0</vt:i4>
      </vt:variant>
      <vt:variant>
        <vt:i4>5</vt:i4>
      </vt:variant>
      <vt:variant>
        <vt:lpwstr>https://www.pexels.com/photo/cute-dog-wearing-a-party-hat-4587992/</vt:lpwstr>
      </vt:variant>
      <vt:variant>
        <vt:lpwstr/>
      </vt:variant>
      <vt:variant>
        <vt:i4>2621476</vt:i4>
      </vt:variant>
      <vt:variant>
        <vt:i4>114</vt:i4>
      </vt:variant>
      <vt:variant>
        <vt:i4>0</vt:i4>
      </vt:variant>
      <vt:variant>
        <vt:i4>5</vt:i4>
      </vt:variant>
      <vt:variant>
        <vt:lpwstr>https://www.pexels.com/photo/smiling-asian-women-with-egg-preparing-dough-5908173/</vt:lpwstr>
      </vt:variant>
      <vt:variant>
        <vt:lpwstr/>
      </vt:variant>
      <vt:variant>
        <vt:i4>6291581</vt:i4>
      </vt:variant>
      <vt:variant>
        <vt:i4>111</vt:i4>
      </vt:variant>
      <vt:variant>
        <vt:i4>0</vt:i4>
      </vt:variant>
      <vt:variant>
        <vt:i4>5</vt:i4>
      </vt:variant>
      <vt:variant>
        <vt:lpwstr>https://www.pexels.com/photo/two-short-coated-gray-and-brown-puppies-lying-on-white-textile-57627/</vt:lpwstr>
      </vt:variant>
      <vt:variant>
        <vt:lpwstr/>
      </vt:variant>
      <vt:variant>
        <vt:i4>1572883</vt:i4>
      </vt:variant>
      <vt:variant>
        <vt:i4>108</vt:i4>
      </vt:variant>
      <vt:variant>
        <vt:i4>0</vt:i4>
      </vt:variant>
      <vt:variant>
        <vt:i4>5</vt:i4>
      </vt:variant>
      <vt:variant>
        <vt:lpwstr>https://www.pexels.com/photo/woman-walking-on-the-street-with-her-black-and-white-bulldog-165227/</vt:lpwstr>
      </vt:variant>
      <vt:variant>
        <vt:lpwstr/>
      </vt:variant>
      <vt:variant>
        <vt:i4>6488116</vt:i4>
      </vt:variant>
      <vt:variant>
        <vt:i4>105</vt:i4>
      </vt:variant>
      <vt:variant>
        <vt:i4>0</vt:i4>
      </vt:variant>
      <vt:variant>
        <vt:i4>5</vt:i4>
      </vt:variant>
      <vt:variant>
        <vt:lpwstr>https://www.pexels.com/photo/brown-short-coated-dog-wearing-pink-hair-cap-4588019/</vt:lpwstr>
      </vt:variant>
      <vt:variant>
        <vt:lpwstr/>
      </vt:variant>
      <vt:variant>
        <vt:i4>720981</vt:i4>
      </vt:variant>
      <vt:variant>
        <vt:i4>102</vt:i4>
      </vt:variant>
      <vt:variant>
        <vt:i4>0</vt:i4>
      </vt:variant>
      <vt:variant>
        <vt:i4>5</vt:i4>
      </vt:variant>
      <vt:variant>
        <vt:lpwstr>https://fonts.google.com/specimen/Ubuntu</vt:lpwstr>
      </vt:variant>
      <vt:variant>
        <vt:lpwstr/>
      </vt:variant>
      <vt:variant>
        <vt:i4>1900639</vt:i4>
      </vt:variant>
      <vt:variant>
        <vt:i4>99</vt:i4>
      </vt:variant>
      <vt:variant>
        <vt:i4>0</vt:i4>
      </vt:variant>
      <vt:variant>
        <vt:i4>5</vt:i4>
      </vt:variant>
      <vt:variant>
        <vt:lpwstr>https://www.toropets.com.br/</vt:lpwstr>
      </vt:variant>
      <vt:variant>
        <vt:lpwstr/>
      </vt:variant>
      <vt:variant>
        <vt:i4>524358</vt:i4>
      </vt:variant>
      <vt:variant>
        <vt:i4>96</vt:i4>
      </vt:variant>
      <vt:variant>
        <vt:i4>0</vt:i4>
      </vt:variant>
      <vt:variant>
        <vt:i4>5</vt:i4>
      </vt:variant>
      <vt:variant>
        <vt:lpwstr>http://animalpet.simples.vet.br/</vt:lpwstr>
      </vt:variant>
      <vt:variant>
        <vt:lpwstr/>
      </vt:variant>
      <vt:variant>
        <vt:i4>6160389</vt:i4>
      </vt:variant>
      <vt:variant>
        <vt:i4>93</vt:i4>
      </vt:variant>
      <vt:variant>
        <vt:i4>0</vt:i4>
      </vt:variant>
      <vt:variant>
        <vt:i4>5</vt:i4>
      </vt:variant>
      <vt:variant>
        <vt:lpwstr>https://www.petlove.com.br/dicas</vt:lpwstr>
      </vt:variant>
      <vt:variant>
        <vt:lpwstr/>
      </vt:variant>
      <vt:variant>
        <vt:i4>852041</vt:i4>
      </vt:variant>
      <vt:variant>
        <vt:i4>90</vt:i4>
      </vt:variant>
      <vt:variant>
        <vt:i4>0</vt:i4>
      </vt:variant>
      <vt:variant>
        <vt:i4>5</vt:i4>
      </vt:variant>
      <vt:variant>
        <vt:lpwstr>https://www.cobasi.com.br/faq</vt:lpwstr>
      </vt:variant>
      <vt:variant>
        <vt:lpwstr/>
      </vt:variant>
      <vt:variant>
        <vt:i4>7798909</vt:i4>
      </vt:variant>
      <vt:variant>
        <vt:i4>87</vt:i4>
      </vt:variant>
      <vt:variant>
        <vt:i4>0</vt:i4>
      </vt:variant>
      <vt:variant>
        <vt:i4>5</vt:i4>
      </vt:variant>
      <vt:variant>
        <vt:lpwstr>https://bit.ly/336OI44</vt:lpwstr>
      </vt:variant>
      <vt:variant>
        <vt:lpwstr/>
      </vt:variant>
      <vt:variant>
        <vt:i4>5242954</vt:i4>
      </vt:variant>
      <vt:variant>
        <vt:i4>84</vt:i4>
      </vt:variant>
      <vt:variant>
        <vt:i4>0</vt:i4>
      </vt:variant>
      <vt:variant>
        <vt:i4>5</vt:i4>
      </vt:variant>
      <vt:variant>
        <vt:lpwstr>https://www.mypetbrasil.com/</vt:lpwstr>
      </vt:variant>
      <vt:variant>
        <vt:lpwstr/>
      </vt:variant>
      <vt:variant>
        <vt:i4>3473531</vt:i4>
      </vt:variant>
      <vt:variant>
        <vt:i4>81</vt:i4>
      </vt:variant>
      <vt:variant>
        <vt:i4>0</vt:i4>
      </vt:variant>
      <vt:variant>
        <vt:i4>5</vt:i4>
      </vt:variant>
      <vt:variant>
        <vt:lpwstr>https://www.cobasi.com.br/institucional/quem-somos</vt:lpwstr>
      </vt:variant>
      <vt:variant>
        <vt:lpwstr/>
      </vt:variant>
      <vt:variant>
        <vt:i4>11141245</vt:i4>
      </vt:variant>
      <vt:variant>
        <vt:i4>78</vt:i4>
      </vt:variant>
      <vt:variant>
        <vt:i4>0</vt:i4>
      </vt:variant>
      <vt:variant>
        <vt:i4>5</vt:i4>
      </vt:variant>
      <vt:variant>
        <vt:lpwstr>https://pixabay.com/pt/photos/cão-banho-shibu-akita-animal-5228878/</vt:lpwstr>
      </vt:variant>
      <vt:variant>
        <vt:lpwstr/>
      </vt:variant>
      <vt:variant>
        <vt:i4>11796655</vt:i4>
      </vt:variant>
      <vt:variant>
        <vt:i4>75</vt:i4>
      </vt:variant>
      <vt:variant>
        <vt:i4>0</vt:i4>
      </vt:variant>
      <vt:variant>
        <vt:i4>5</vt:i4>
      </vt:variant>
      <vt:variant>
        <vt:lpwstr>https://pixabay.com/pt/photos/gato-animal-de-estimação-animal-4688579/</vt:lpwstr>
      </vt:variant>
      <vt:variant>
        <vt:lpwstr/>
      </vt:variant>
      <vt:variant>
        <vt:i4>14745632</vt:i4>
      </vt:variant>
      <vt:variant>
        <vt:i4>72</vt:i4>
      </vt:variant>
      <vt:variant>
        <vt:i4>0</vt:i4>
      </vt:variant>
      <vt:variant>
        <vt:i4>5</vt:i4>
      </vt:variant>
      <vt:variant>
        <vt:lpwstr>https://pixabay.com/pt/photos/cão-walker-masculino-2970260/</vt:lpwstr>
      </vt:variant>
      <vt:variant>
        <vt:lpwstr/>
      </vt:variant>
      <vt:variant>
        <vt:i4>7340068</vt:i4>
      </vt:variant>
      <vt:variant>
        <vt:i4>69</vt:i4>
      </vt:variant>
      <vt:variant>
        <vt:i4>0</vt:i4>
      </vt:variant>
      <vt:variant>
        <vt:i4>5</vt:i4>
      </vt:variant>
      <vt:variant>
        <vt:lpwstr>https://www.vetpopular.com.br/</vt:lpwstr>
      </vt:variant>
      <vt:variant>
        <vt:lpwstr/>
      </vt:variant>
      <vt:variant>
        <vt:i4>3866669</vt:i4>
      </vt:variant>
      <vt:variant>
        <vt:i4>66</vt:i4>
      </vt:variant>
      <vt:variant>
        <vt:i4>0</vt:i4>
      </vt:variant>
      <vt:variant>
        <vt:i4>5</vt:i4>
      </vt:variant>
      <vt:variant>
        <vt:lpwstr>https://comportpet.com.br/</vt:lpwstr>
      </vt:variant>
      <vt:variant>
        <vt:lpwstr/>
      </vt:variant>
      <vt:variant>
        <vt:i4>66</vt:i4>
      </vt:variant>
      <vt:variant>
        <vt:i4>63</vt:i4>
      </vt:variant>
      <vt:variant>
        <vt:i4>0</vt:i4>
      </vt:variant>
      <vt:variant>
        <vt:i4>5</vt:i4>
      </vt:variant>
      <vt:variant>
        <vt:lpwstr>https://petanjo.com/dogwalker</vt:lpwstr>
      </vt:variant>
      <vt:variant>
        <vt:lpwstr/>
      </vt:variant>
      <vt:variant>
        <vt:i4>6094914</vt:i4>
      </vt:variant>
      <vt:variant>
        <vt:i4>60</vt:i4>
      </vt:variant>
      <vt:variant>
        <vt:i4>0</vt:i4>
      </vt:variant>
      <vt:variant>
        <vt:i4>5</vt:i4>
      </vt:variant>
      <vt:variant>
        <vt:lpwstr>https://www.doghero.com.br/dog-walker</vt:lpwstr>
      </vt:variant>
      <vt:variant>
        <vt:lpwstr/>
      </vt:variant>
      <vt:variant>
        <vt:i4>3801215</vt:i4>
      </vt:variant>
      <vt:variant>
        <vt:i4>57</vt:i4>
      </vt:variant>
      <vt:variant>
        <vt:i4>0</vt:i4>
      </vt:variant>
      <vt:variant>
        <vt:i4>5</vt:i4>
      </vt:variant>
      <vt:variant>
        <vt:lpwstr>https://pixabay.com/images/id-1539523/</vt:lpwstr>
      </vt:variant>
      <vt:variant>
        <vt:lpwstr/>
      </vt:variant>
      <vt:variant>
        <vt:i4>3276915</vt:i4>
      </vt:variant>
      <vt:variant>
        <vt:i4>51</vt:i4>
      </vt:variant>
      <vt:variant>
        <vt:i4>0</vt:i4>
      </vt:variant>
      <vt:variant>
        <vt:i4>5</vt:i4>
      </vt:variant>
      <vt:variant>
        <vt:lpwstr>https://pixabay.com/images/id-4783327/</vt:lpwstr>
      </vt:variant>
      <vt:variant>
        <vt:lpwstr/>
      </vt:variant>
      <vt:variant>
        <vt:i4>3539064</vt:i4>
      </vt:variant>
      <vt:variant>
        <vt:i4>45</vt:i4>
      </vt:variant>
      <vt:variant>
        <vt:i4>0</vt:i4>
      </vt:variant>
      <vt:variant>
        <vt:i4>5</vt:i4>
      </vt:variant>
      <vt:variant>
        <vt:lpwstr>https://pixabay.com/images/id-4451577/</vt:lpwstr>
      </vt:variant>
      <vt:variant>
        <vt:lpwstr/>
      </vt:variant>
      <vt:variant>
        <vt:i4>3342451</vt:i4>
      </vt:variant>
      <vt:variant>
        <vt:i4>39</vt:i4>
      </vt:variant>
      <vt:variant>
        <vt:i4>0</vt:i4>
      </vt:variant>
      <vt:variant>
        <vt:i4>5</vt:i4>
      </vt:variant>
      <vt:variant>
        <vt:lpwstr>https://pixabay.com/images/id-3790705/</vt:lpwstr>
      </vt:variant>
      <vt:variant>
        <vt:lpwstr/>
      </vt:variant>
      <vt:variant>
        <vt:i4>3735649</vt:i4>
      </vt:variant>
      <vt:variant>
        <vt:i4>33</vt:i4>
      </vt:variant>
      <vt:variant>
        <vt:i4>0</vt:i4>
      </vt:variant>
      <vt:variant>
        <vt:i4>5</vt:i4>
      </vt:variant>
      <vt:variant>
        <vt:lpwstr>https://www.institutosantopet.org.br/voluntario</vt:lpwstr>
      </vt:variant>
      <vt:variant>
        <vt:lpwstr/>
      </vt:variant>
      <vt:variant>
        <vt:i4>5111880</vt:i4>
      </vt:variant>
      <vt:variant>
        <vt:i4>30</vt:i4>
      </vt:variant>
      <vt:variant>
        <vt:i4>0</vt:i4>
      </vt:variant>
      <vt:variant>
        <vt:i4>5</vt:i4>
      </vt:variant>
      <vt:variant>
        <vt:lpwstr>https://voluntarioanimal.com.br/</vt:lpwstr>
      </vt:variant>
      <vt:variant>
        <vt:lpwstr/>
      </vt:variant>
      <vt:variant>
        <vt:i4>2818172</vt:i4>
      </vt:variant>
      <vt:variant>
        <vt:i4>27</vt:i4>
      </vt:variant>
      <vt:variant>
        <vt:i4>0</vt:i4>
      </vt:variant>
      <vt:variant>
        <vt:i4>5</vt:i4>
      </vt:variant>
      <vt:variant>
        <vt:lpwstr>https://amparanimal.org.br/como-ajudar/</vt:lpwstr>
      </vt:variant>
      <vt:variant>
        <vt:lpwstr/>
      </vt:variant>
      <vt:variant>
        <vt:i4>2687085</vt:i4>
      </vt:variant>
      <vt:variant>
        <vt:i4>24</vt:i4>
      </vt:variant>
      <vt:variant>
        <vt:i4>0</vt:i4>
      </vt:variant>
      <vt:variant>
        <vt:i4>5</vt:i4>
      </vt:variant>
      <vt:variant>
        <vt:lpwstr>https://www.ikoporan.org/pt-br/projeto/conservacao-animal/</vt:lpwstr>
      </vt:variant>
      <vt:variant>
        <vt:lpwstr/>
      </vt:variant>
      <vt:variant>
        <vt:i4>1704031</vt:i4>
      </vt:variant>
      <vt:variant>
        <vt:i4>21</vt:i4>
      </vt:variant>
      <vt:variant>
        <vt:i4>0</vt:i4>
      </vt:variant>
      <vt:variant>
        <vt:i4>5</vt:i4>
      </vt:variant>
      <vt:variant>
        <vt:lpwstr>https://seres.vet/?gclid=Cj0KCQjw1a6EBhC0ARIsAOiTkrE73EJg8dvzpHia_N-LWzw8dr-tIhsWXpzi2INwjwYOj6EpRfLxBeMaAhZeEALw_wcB</vt:lpwstr>
      </vt:variant>
      <vt:variant>
        <vt:lpwstr/>
      </vt:variant>
      <vt:variant>
        <vt:i4>2031700</vt:i4>
      </vt:variant>
      <vt:variant>
        <vt:i4>18</vt:i4>
      </vt:variant>
      <vt:variant>
        <vt:i4>0</vt:i4>
      </vt:variant>
      <vt:variant>
        <vt:i4>5</vt:i4>
      </vt:variant>
      <vt:variant>
        <vt:lpwstr>https://www.petz.com.br/blog/</vt:lpwstr>
      </vt:variant>
      <vt:variant>
        <vt:lpwstr/>
      </vt:variant>
      <vt:variant>
        <vt:i4>786524</vt:i4>
      </vt:variant>
      <vt:variant>
        <vt:i4>15</vt:i4>
      </vt:variant>
      <vt:variant>
        <vt:i4>0</vt:i4>
      </vt:variant>
      <vt:variant>
        <vt:i4>5</vt:i4>
      </vt:variant>
      <vt:variant>
        <vt:lpwstr>https://www.animalfarma.com.br/blog-animal-farma/</vt:lpwstr>
      </vt:variant>
      <vt:variant>
        <vt:lpwstr/>
      </vt:variant>
      <vt:variant>
        <vt:i4>6226013</vt:i4>
      </vt:variant>
      <vt:variant>
        <vt:i4>12</vt:i4>
      </vt:variant>
      <vt:variant>
        <vt:i4>0</vt:i4>
      </vt:variant>
      <vt:variant>
        <vt:i4>5</vt:i4>
      </vt:variant>
      <vt:variant>
        <vt:lpwstr>https://www.royalpets.com.br/</vt:lpwstr>
      </vt:variant>
      <vt:variant>
        <vt:lpwstr/>
      </vt:variant>
      <vt:variant>
        <vt:i4>5636177</vt:i4>
      </vt:variant>
      <vt:variant>
        <vt:i4>9</vt:i4>
      </vt:variant>
      <vt:variant>
        <vt:i4>0</vt:i4>
      </vt:variant>
      <vt:variant>
        <vt:i4>5</vt:i4>
      </vt:variant>
      <vt:variant>
        <vt:lpwstr>https://www.azpetshop.com.br/</vt:lpwstr>
      </vt:variant>
      <vt:variant>
        <vt:lpwstr/>
      </vt:variant>
      <vt:variant>
        <vt:i4>7077935</vt:i4>
      </vt:variant>
      <vt:variant>
        <vt:i4>6</vt:i4>
      </vt:variant>
      <vt:variant>
        <vt:i4>0</vt:i4>
      </vt:variant>
      <vt:variant>
        <vt:i4>5</vt:i4>
      </vt:variant>
      <vt:variant>
        <vt:lpwstr>https://www.cobasi.com.br/</vt:lpwstr>
      </vt:variant>
      <vt:variant>
        <vt:lpwstr/>
      </vt:variant>
      <vt:variant>
        <vt:i4>1310809</vt:i4>
      </vt:variant>
      <vt:variant>
        <vt:i4>3</vt:i4>
      </vt:variant>
      <vt:variant>
        <vt:i4>0</vt:i4>
      </vt:variant>
      <vt:variant>
        <vt:i4>5</vt:i4>
      </vt:variant>
      <vt:variant>
        <vt:lpwstr>https://www.petz.com.br/</vt:lpwstr>
      </vt:variant>
      <vt:variant>
        <vt:lpwstr/>
      </vt:variant>
      <vt:variant>
        <vt:i4>917542</vt:i4>
      </vt:variant>
      <vt:variant>
        <vt:i4>0</vt:i4>
      </vt:variant>
      <vt:variant>
        <vt:i4>0</vt:i4>
      </vt:variant>
      <vt:variant>
        <vt:i4>5</vt:i4>
      </vt:variant>
      <vt:variant>
        <vt:lpwstr>mailto:hbncod@gmail.com</vt:lpwstr>
      </vt:variant>
      <vt:variant>
        <vt:lpwstr/>
      </vt:variant>
      <vt:variant>
        <vt:i4>393328</vt:i4>
      </vt:variant>
      <vt:variant>
        <vt:i4>0</vt:i4>
      </vt:variant>
      <vt:variant>
        <vt:i4>0</vt:i4>
      </vt:variant>
      <vt:variant>
        <vt:i4>5</vt:i4>
      </vt:variant>
      <vt:variant>
        <vt:lpwstr>mailto:contato@carlosmajer.com.br</vt:lpwstr>
      </vt:variant>
      <vt:variant>
        <vt:lpwstr/>
      </vt:variant>
      <vt:variant>
        <vt:i4>6029339</vt:i4>
      </vt:variant>
      <vt:variant>
        <vt:i4>11939</vt:i4>
      </vt:variant>
      <vt:variant>
        <vt:i4>1027</vt:i4>
      </vt:variant>
      <vt:variant>
        <vt:i4>1</vt:i4>
      </vt:variant>
      <vt:variant>
        <vt:lpwstr>https://cdn.pixabay.com/photo/2018/11/02/18/13/kitten-3790705_960_720.jpg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PROJETO DE INTERFACE WEB – TURMAS</dc:title>
  <dc:subject/>
  <dc:creator>Carlos Alberto Majer</dc:creator>
  <cp:keywords/>
  <cp:lastModifiedBy>THAMIRES SILVA SARAIVA ROCHA</cp:lastModifiedBy>
  <cp:revision>48</cp:revision>
  <dcterms:created xsi:type="dcterms:W3CDTF">2021-05-10T15:50:00Z</dcterms:created>
  <dcterms:modified xsi:type="dcterms:W3CDTF">2021-05-16T21:27:00Z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0x010100D4EE176A04B1AC47AFD4AFF19026956D</vt:lpwstr>
  </property>
</Properties>
</file>